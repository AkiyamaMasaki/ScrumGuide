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2D70" w:rsidRDefault="002A2D70" w:rsidP="002A46F6">
      <w:pPr>
        <w:spacing w:before="120"/>
        <w:ind w:firstLine="720"/>
        <w:jc w:val="right"/>
        <w:rPr>
          <w:rFonts w:ascii="Times New Roman" w:hAnsi="Times New Roman" w:cs="Times New Roman"/>
          <w:sz w:val="48"/>
          <w:szCs w:val="48"/>
        </w:rPr>
      </w:pPr>
    </w:p>
    <w:p w:rsidR="002A2D70" w:rsidRDefault="002A2D70" w:rsidP="004D3798">
      <w:pPr>
        <w:pStyle w:val="Title"/>
        <w:pBdr>
          <w:bottom w:val="single" w:sz="8" w:space="31" w:color="4F81BD"/>
        </w:pBdr>
        <w:rPr>
          <w:rFonts w:ascii="Times New Roman" w:hAnsi="Times New Roman" w:cs="Times New Roman"/>
          <w:color w:val="7F7F7F"/>
          <w:sz w:val="48"/>
          <w:szCs w:val="48"/>
          <w:lang w:eastAsia="ja-JP"/>
        </w:rPr>
      </w:pPr>
      <w:r>
        <w:rPr>
          <w:rFonts w:ascii="Calibri" w:hAnsi="Calibri" w:cs="ＭＳ ゴシック" w:hint="eastAsia"/>
          <w:noProof/>
          <w:sz w:val="96"/>
          <w:szCs w:val="96"/>
          <w:lang w:eastAsia="ja-JP"/>
        </w:rPr>
        <w:t>スクラムガイド</w:t>
      </w:r>
    </w:p>
    <w:p w:rsidR="002A2D70" w:rsidRPr="00A33693" w:rsidRDefault="002A2D70" w:rsidP="00A33693">
      <w:pPr>
        <w:spacing w:before="120"/>
        <w:jc w:val="center"/>
        <w:rPr>
          <w:rFonts w:cs="Times New Roman"/>
          <w:color w:val="7F7F7F"/>
          <w:sz w:val="44"/>
          <w:szCs w:val="44"/>
        </w:rPr>
      </w:pPr>
      <w:r w:rsidRPr="00BF0303">
        <w:rPr>
          <w:rFonts w:cs="ＭＳ Ｐ明朝" w:hint="eastAsia"/>
          <w:color w:val="7F7F7F"/>
          <w:sz w:val="44"/>
          <w:szCs w:val="44"/>
        </w:rPr>
        <w:t>スクラム完全ガイド</w:t>
      </w:r>
      <w:r w:rsidRPr="00BF0303">
        <w:rPr>
          <w:color w:val="7F7F7F"/>
          <w:sz w:val="44"/>
          <w:szCs w:val="44"/>
        </w:rPr>
        <w:t>:</w:t>
      </w:r>
      <w:r w:rsidRPr="00A33693">
        <w:rPr>
          <w:rFonts w:cs="Times New Roman"/>
          <w:color w:val="7F7F7F"/>
          <w:sz w:val="44"/>
          <w:szCs w:val="44"/>
        </w:rPr>
        <w:br/>
      </w:r>
      <w:r w:rsidRPr="00BF0303">
        <w:rPr>
          <w:rFonts w:cs="ＭＳ Ｐ明朝" w:hint="eastAsia"/>
          <w:color w:val="7F7F7F"/>
          <w:sz w:val="44"/>
          <w:szCs w:val="44"/>
        </w:rPr>
        <w:t>ゲームのルール</w:t>
      </w:r>
    </w:p>
    <w:p w:rsidR="002A2D70" w:rsidRDefault="002A2D70" w:rsidP="006B76C4">
      <w:pPr>
        <w:spacing w:before="120"/>
        <w:rPr>
          <w:rFonts w:ascii="Times New Roman" w:hAnsi="Times New Roman" w:cs="Times New Roman"/>
          <w:color w:val="7F7F7F"/>
          <w:sz w:val="48"/>
          <w:szCs w:val="48"/>
        </w:rPr>
      </w:pPr>
      <w:r>
        <w:rPr>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jeff.jpg" style="position:absolute;margin-left:111pt;margin-top:264.75pt;width:131.3pt;height:43.2pt;z-index:251657728;visibility:visible;mso-position-horizontal-relative:margin;mso-position-vertical-relative:margin">
            <v:imagedata r:id="rId7" o:title="" blacklevel="2621f"/>
            <w10:wrap anchorx="margin" anchory="margin"/>
          </v:shape>
        </w:pict>
      </w:r>
      <w:r>
        <w:rPr>
          <w:noProof/>
          <w:lang w:eastAsia="ja-JP"/>
        </w:rPr>
        <w:pict>
          <v:shape id="Picture 12" o:spid="_x0000_s1029" type="#_x0000_t75" style="position:absolute;margin-left:0;margin-top:260.75pt;width:101.25pt;height:287.45pt;z-index:251656704;visibility:visible;mso-position-horizontal-relative:margin;mso-position-vertical-relative:margin">
            <v:imagedata r:id="rId8" o:title=""/>
            <w10:wrap type="square" anchorx="margin" anchory="margin"/>
          </v:shape>
        </w:pict>
      </w:r>
      <w:r>
        <w:rPr>
          <w:rFonts w:ascii="Times New Roman" w:hAnsi="Times New Roman" w:cs="Times New Roman"/>
          <w:color w:val="7F7F7F"/>
          <w:sz w:val="48"/>
          <w:szCs w:val="48"/>
        </w:rPr>
        <w:t xml:space="preserve"> </w:t>
      </w:r>
    </w:p>
    <w:p w:rsidR="002A2D70" w:rsidRDefault="002A2D70" w:rsidP="00CB4157">
      <w:pPr>
        <w:spacing w:before="120"/>
        <w:jc w:val="right"/>
        <w:rPr>
          <w:rFonts w:ascii="Times New Roman" w:hAnsi="Times New Roman" w:cs="Times New Roman"/>
          <w:color w:val="7F7F7F"/>
          <w:sz w:val="48"/>
          <w:szCs w:val="48"/>
        </w:rPr>
      </w:pPr>
    </w:p>
    <w:p w:rsidR="002A2D70" w:rsidRDefault="002A2D70" w:rsidP="00A33693">
      <w:pPr>
        <w:spacing w:before="120"/>
        <w:jc w:val="right"/>
        <w:rPr>
          <w:rStyle w:val="Emphasis"/>
          <w:rFonts w:cs="Times New Roman"/>
        </w:rPr>
      </w:pPr>
    </w:p>
    <w:p w:rsidR="002A2D70" w:rsidRDefault="002A2D70" w:rsidP="00A33693">
      <w:pPr>
        <w:spacing w:before="120"/>
        <w:jc w:val="right"/>
        <w:rPr>
          <w:rStyle w:val="Emphasis"/>
          <w:rFonts w:cs="Times New Roman"/>
        </w:rPr>
      </w:pPr>
    </w:p>
    <w:p w:rsidR="002A2D70" w:rsidRDefault="002A2D70" w:rsidP="00A33693">
      <w:pPr>
        <w:spacing w:before="120"/>
        <w:jc w:val="right"/>
        <w:rPr>
          <w:rStyle w:val="Emphasis"/>
          <w:rFonts w:cs="Times New Roman"/>
        </w:rPr>
      </w:pPr>
    </w:p>
    <w:p w:rsidR="002A2D70" w:rsidRDefault="002A2D70" w:rsidP="00A33693">
      <w:pPr>
        <w:spacing w:before="120"/>
        <w:jc w:val="right"/>
        <w:rPr>
          <w:rStyle w:val="Emphasis"/>
          <w:rFonts w:cs="Times New Roman"/>
        </w:rPr>
      </w:pPr>
    </w:p>
    <w:p w:rsidR="002A2D70" w:rsidRDefault="002A2D70" w:rsidP="006B76C4">
      <w:pPr>
        <w:spacing w:before="120"/>
        <w:rPr>
          <w:rStyle w:val="Emphasis"/>
          <w:rFonts w:cs="Times New Roman"/>
          <w:sz w:val="36"/>
          <w:szCs w:val="36"/>
        </w:rPr>
      </w:pPr>
      <w:r>
        <w:rPr>
          <w:noProof/>
          <w:lang w:eastAsia="ja-JP"/>
        </w:rPr>
        <w:pict>
          <v:shape id="Picture 2" o:spid="_x0000_s1030" type="#_x0000_t75" alt="::::ken.jpg" style="position:absolute;margin-left:111pt;margin-top:427.5pt;width:116.95pt;height:43.2pt;z-index:251658752;visibility:visible;mso-position-horizontal-relative:margin;mso-position-vertical-relative:margin">
            <v:imagedata r:id="rId9" o:title="" blacklevel="2621f"/>
            <w10:wrap anchorx="margin" anchory="margin"/>
          </v:shape>
        </w:pict>
      </w:r>
    </w:p>
    <w:p w:rsidR="002A2D70" w:rsidRDefault="002A2D70" w:rsidP="006B76C4">
      <w:pPr>
        <w:spacing w:before="120"/>
        <w:jc w:val="right"/>
        <w:rPr>
          <w:rStyle w:val="Emphasis"/>
          <w:rFonts w:cs="Times New Roman"/>
          <w:sz w:val="36"/>
          <w:szCs w:val="36"/>
        </w:rPr>
      </w:pPr>
    </w:p>
    <w:p w:rsidR="002A2D70" w:rsidRPr="006B76C4" w:rsidRDefault="002A2D70" w:rsidP="002A46F6">
      <w:pPr>
        <w:spacing w:before="120"/>
        <w:ind w:left="5760" w:firstLine="720"/>
        <w:rPr>
          <w:rFonts w:cs="Times New Roman"/>
          <w:i/>
          <w:iCs/>
          <w:color w:val="808080"/>
          <w:lang w:eastAsia="ja-JP"/>
        </w:rPr>
      </w:pPr>
      <w:r w:rsidRPr="00EE2587">
        <w:rPr>
          <w:rStyle w:val="Emphasis"/>
          <w:sz w:val="36"/>
          <w:szCs w:val="36"/>
        </w:rPr>
        <w:t>2011</w:t>
      </w:r>
      <w:r>
        <w:rPr>
          <w:rStyle w:val="Emphasis"/>
          <w:rFonts w:cs="ＭＳ Ｐ明朝" w:hint="eastAsia"/>
          <w:sz w:val="36"/>
          <w:szCs w:val="36"/>
          <w:lang w:eastAsia="ja-JP"/>
        </w:rPr>
        <w:t>年</w:t>
      </w:r>
      <w:r>
        <w:rPr>
          <w:rStyle w:val="Emphasis"/>
          <w:sz w:val="36"/>
          <w:szCs w:val="36"/>
          <w:lang w:eastAsia="ja-JP"/>
        </w:rPr>
        <w:t>7</w:t>
      </w:r>
      <w:r>
        <w:rPr>
          <w:rStyle w:val="Emphasis"/>
          <w:rFonts w:cs="ＭＳ Ｐ明朝" w:hint="eastAsia"/>
          <w:sz w:val="36"/>
          <w:szCs w:val="36"/>
          <w:lang w:eastAsia="ja-JP"/>
        </w:rPr>
        <w:t>月</w:t>
      </w:r>
    </w:p>
    <w:p w:rsidR="002A2D70" w:rsidRDefault="002A2D70" w:rsidP="00EE2587">
      <w:pPr>
        <w:spacing w:before="120"/>
        <w:jc w:val="center"/>
        <w:rPr>
          <w:rFonts w:cs="Times New Roman"/>
          <w:i/>
          <w:iCs/>
          <w:color w:val="BFBFBF"/>
          <w:sz w:val="28"/>
          <w:szCs w:val="28"/>
        </w:rPr>
      </w:pPr>
    </w:p>
    <w:p w:rsidR="002A2D70" w:rsidRDefault="002A2D70" w:rsidP="00EE2587">
      <w:pPr>
        <w:spacing w:before="120"/>
        <w:jc w:val="center"/>
        <w:rPr>
          <w:rFonts w:cs="Times New Roman"/>
          <w:i/>
          <w:iCs/>
          <w:color w:val="BFBFBF"/>
          <w:sz w:val="28"/>
          <w:szCs w:val="28"/>
        </w:rPr>
      </w:pPr>
    </w:p>
    <w:p w:rsidR="002A2D70" w:rsidRDefault="002A2D70" w:rsidP="00EE2587">
      <w:pPr>
        <w:spacing w:before="120"/>
        <w:jc w:val="center"/>
        <w:rPr>
          <w:i/>
          <w:iCs/>
          <w:color w:val="BFBFBF"/>
          <w:sz w:val="28"/>
          <w:szCs w:val="28"/>
        </w:rPr>
      </w:pPr>
      <w:r>
        <w:rPr>
          <w:i/>
          <w:iCs/>
          <w:color w:val="BFBFBF"/>
          <w:sz w:val="28"/>
          <w:szCs w:val="28"/>
        </w:rPr>
        <w:t>Developed and sustained b</w:t>
      </w:r>
      <w:r w:rsidRPr="002E3855">
        <w:rPr>
          <w:i/>
          <w:iCs/>
          <w:color w:val="BFBFBF"/>
          <w:sz w:val="28"/>
          <w:szCs w:val="28"/>
        </w:rPr>
        <w:t>y</w:t>
      </w:r>
      <w:r>
        <w:rPr>
          <w:i/>
          <w:iCs/>
          <w:color w:val="BFBFBF"/>
          <w:sz w:val="28"/>
          <w:szCs w:val="28"/>
        </w:rPr>
        <w:t xml:space="preserve"> Ken Schwaber and Jeff Sutherland</w:t>
      </w:r>
    </w:p>
    <w:p w:rsidR="002A2D70" w:rsidRDefault="002A2D70" w:rsidP="00EE2587">
      <w:pPr>
        <w:spacing w:before="120"/>
        <w:jc w:val="center"/>
        <w:rPr>
          <w:i/>
          <w:iCs/>
          <w:color w:val="BFBFBF"/>
          <w:sz w:val="28"/>
          <w:szCs w:val="28"/>
        </w:rPr>
      </w:pPr>
    </w:p>
    <w:p w:rsidR="002A2D70" w:rsidRDefault="002A2D70" w:rsidP="00A33693">
      <w:pPr>
        <w:pStyle w:val="Title"/>
        <w:rPr>
          <w:rFonts w:cs="Times New Roman"/>
        </w:rPr>
      </w:pPr>
      <w:r>
        <w:rPr>
          <w:rFonts w:cs="ＭＳ ゴシック" w:hint="eastAsia"/>
          <w:lang w:eastAsia="ja-JP"/>
        </w:rPr>
        <w:t>目次</w:t>
      </w:r>
    </w:p>
    <w:bookmarkStart w:id="0" w:name="_Toc293592574"/>
    <w:p w:rsidR="002A2D70" w:rsidRDefault="002A2D70">
      <w:pPr>
        <w:pStyle w:val="TOC1"/>
        <w:tabs>
          <w:tab w:val="right" w:leader="dot" w:pos="8630"/>
        </w:tabs>
        <w:rPr>
          <w:rFonts w:ascii="Century" w:eastAsia="ＭＳ 明朝" w:hAnsi="Century" w:cs="Times New Roman"/>
          <w:noProof/>
          <w:kern w:val="2"/>
          <w:sz w:val="21"/>
          <w:szCs w:val="21"/>
          <w:lang w:eastAsia="ja-JP"/>
        </w:rPr>
      </w:pPr>
      <w:r>
        <w:fldChar w:fldCharType="begin"/>
      </w:r>
      <w:r>
        <w:instrText xml:space="preserve"> TOC \o "1-2" \h \z \u </w:instrText>
      </w:r>
      <w:r>
        <w:fldChar w:fldCharType="separate"/>
      </w:r>
      <w:hyperlink w:anchor="_Toc300183030" w:history="1">
        <w:r w:rsidRPr="00866672">
          <w:rPr>
            <w:rStyle w:val="Hyperlink"/>
            <w:rFonts w:cs="ＭＳ Ｐ明朝" w:hint="eastAsia"/>
            <w:noProof/>
          </w:rPr>
          <w:t>スクラムガイドの目的</w:t>
        </w:r>
        <w:r>
          <w:rPr>
            <w:rFonts w:cs="Times New Roman"/>
            <w:noProof/>
            <w:webHidden/>
          </w:rPr>
          <w:tab/>
        </w:r>
        <w:r>
          <w:rPr>
            <w:noProof/>
            <w:webHidden/>
          </w:rPr>
          <w:fldChar w:fldCharType="begin"/>
        </w:r>
        <w:r>
          <w:rPr>
            <w:noProof/>
            <w:webHidden/>
          </w:rPr>
          <w:instrText xml:space="preserve"> PAGEREF _Toc300183030 \h </w:instrText>
        </w:r>
        <w:r>
          <w:rPr>
            <w:rFonts w:cs="Times New Roman"/>
            <w:noProof/>
          </w:rPr>
        </w:r>
        <w:r>
          <w:rPr>
            <w:noProof/>
            <w:webHidden/>
          </w:rPr>
          <w:fldChar w:fldCharType="separate"/>
        </w:r>
        <w:r>
          <w:rPr>
            <w:noProof/>
            <w:webHidden/>
          </w:rPr>
          <w:t>3</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31" w:history="1">
        <w:r w:rsidRPr="00866672">
          <w:rPr>
            <w:rStyle w:val="Hyperlink"/>
            <w:rFonts w:cs="ＭＳ Ｐ明朝" w:hint="eastAsia"/>
            <w:noProof/>
          </w:rPr>
          <w:t>スクラムの概要</w:t>
        </w:r>
        <w:r>
          <w:rPr>
            <w:rFonts w:cs="Times New Roman"/>
            <w:noProof/>
            <w:webHidden/>
          </w:rPr>
          <w:tab/>
        </w:r>
        <w:r>
          <w:rPr>
            <w:noProof/>
            <w:webHidden/>
          </w:rPr>
          <w:fldChar w:fldCharType="begin"/>
        </w:r>
        <w:r>
          <w:rPr>
            <w:noProof/>
            <w:webHidden/>
          </w:rPr>
          <w:instrText xml:space="preserve"> PAGEREF _Toc300183031 \h </w:instrText>
        </w:r>
        <w:r>
          <w:rPr>
            <w:rFonts w:cs="Times New Roman"/>
            <w:noProof/>
          </w:rPr>
        </w:r>
        <w:r>
          <w:rPr>
            <w:noProof/>
            <w:webHidden/>
          </w:rPr>
          <w:fldChar w:fldCharType="separate"/>
        </w:r>
        <w:r>
          <w:rPr>
            <w:noProof/>
            <w:webHidden/>
          </w:rPr>
          <w:t>3</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32" w:history="1">
        <w:r w:rsidRPr="00866672">
          <w:rPr>
            <w:rStyle w:val="Hyperlink"/>
            <w:rFonts w:cs="ＭＳ Ｐ明朝" w:hint="eastAsia"/>
            <w:noProof/>
          </w:rPr>
          <w:t>スクラムフレームワーク</w:t>
        </w:r>
        <w:r>
          <w:rPr>
            <w:rFonts w:cs="Times New Roman"/>
            <w:noProof/>
            <w:webHidden/>
          </w:rPr>
          <w:tab/>
        </w:r>
        <w:r>
          <w:rPr>
            <w:noProof/>
            <w:webHidden/>
          </w:rPr>
          <w:fldChar w:fldCharType="begin"/>
        </w:r>
        <w:r>
          <w:rPr>
            <w:noProof/>
            <w:webHidden/>
          </w:rPr>
          <w:instrText xml:space="preserve"> PAGEREF _Toc300183032 \h </w:instrText>
        </w:r>
        <w:r>
          <w:rPr>
            <w:rFonts w:cs="Times New Roman"/>
            <w:noProof/>
          </w:rPr>
        </w:r>
        <w:r>
          <w:rPr>
            <w:noProof/>
            <w:webHidden/>
          </w:rPr>
          <w:fldChar w:fldCharType="separate"/>
        </w:r>
        <w:r>
          <w:rPr>
            <w:noProof/>
            <w:webHidden/>
          </w:rPr>
          <w:t>3</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33" w:history="1">
        <w:r w:rsidRPr="00866672">
          <w:rPr>
            <w:rStyle w:val="Hyperlink"/>
            <w:rFonts w:cs="ＭＳ Ｐ明朝" w:hint="eastAsia"/>
            <w:noProof/>
          </w:rPr>
          <w:t>スクラムの理論</w:t>
        </w:r>
        <w:r>
          <w:rPr>
            <w:rFonts w:cs="Times New Roman"/>
            <w:noProof/>
            <w:webHidden/>
          </w:rPr>
          <w:tab/>
        </w:r>
        <w:r>
          <w:rPr>
            <w:noProof/>
            <w:webHidden/>
          </w:rPr>
          <w:fldChar w:fldCharType="begin"/>
        </w:r>
        <w:r>
          <w:rPr>
            <w:noProof/>
            <w:webHidden/>
          </w:rPr>
          <w:instrText xml:space="preserve"> PAGEREF _Toc300183033 \h </w:instrText>
        </w:r>
        <w:r>
          <w:rPr>
            <w:rFonts w:cs="Times New Roman"/>
            <w:noProof/>
          </w:rPr>
        </w:r>
        <w:r>
          <w:rPr>
            <w:noProof/>
            <w:webHidden/>
          </w:rPr>
          <w:fldChar w:fldCharType="separate"/>
        </w:r>
        <w:r>
          <w:rPr>
            <w:noProof/>
            <w:webHidden/>
          </w:rPr>
          <w:t>4</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34" w:history="1">
        <w:r w:rsidRPr="00866672">
          <w:rPr>
            <w:rStyle w:val="Hyperlink"/>
            <w:rFonts w:cs="ＭＳ Ｐ明朝" w:hint="eastAsia"/>
            <w:noProof/>
          </w:rPr>
          <w:t>スクラム</w:t>
        </w:r>
        <w:r>
          <w:rPr>
            <w:rFonts w:cs="Times New Roman"/>
            <w:noProof/>
            <w:webHidden/>
          </w:rPr>
          <w:tab/>
        </w:r>
        <w:r>
          <w:rPr>
            <w:noProof/>
            <w:webHidden/>
          </w:rPr>
          <w:fldChar w:fldCharType="begin"/>
        </w:r>
        <w:r>
          <w:rPr>
            <w:noProof/>
            <w:webHidden/>
          </w:rPr>
          <w:instrText xml:space="preserve"> PAGEREF _Toc300183034 \h </w:instrText>
        </w:r>
        <w:r>
          <w:rPr>
            <w:rFonts w:cs="Times New Roman"/>
            <w:noProof/>
          </w:rPr>
        </w:r>
        <w:r>
          <w:rPr>
            <w:noProof/>
            <w:webHidden/>
          </w:rPr>
          <w:fldChar w:fldCharType="separate"/>
        </w:r>
        <w:r>
          <w:rPr>
            <w:noProof/>
            <w:webHidden/>
          </w:rPr>
          <w:t>5</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35" w:history="1">
        <w:r w:rsidRPr="00866672">
          <w:rPr>
            <w:rStyle w:val="Hyperlink"/>
            <w:rFonts w:cs="ＭＳ Ｐ明朝" w:hint="eastAsia"/>
            <w:noProof/>
          </w:rPr>
          <w:t>スクラムチーム</w:t>
        </w:r>
        <w:r>
          <w:rPr>
            <w:rFonts w:cs="Times New Roman"/>
            <w:noProof/>
            <w:webHidden/>
          </w:rPr>
          <w:tab/>
        </w:r>
        <w:r>
          <w:rPr>
            <w:noProof/>
            <w:webHidden/>
          </w:rPr>
          <w:fldChar w:fldCharType="begin"/>
        </w:r>
        <w:r>
          <w:rPr>
            <w:noProof/>
            <w:webHidden/>
          </w:rPr>
          <w:instrText xml:space="preserve"> PAGEREF _Toc300183035 \h </w:instrText>
        </w:r>
        <w:r>
          <w:rPr>
            <w:rFonts w:cs="Times New Roman"/>
            <w:noProof/>
          </w:rPr>
        </w:r>
        <w:r>
          <w:rPr>
            <w:noProof/>
            <w:webHidden/>
          </w:rPr>
          <w:fldChar w:fldCharType="separate"/>
        </w:r>
        <w:r>
          <w:rPr>
            <w:noProof/>
            <w:webHidden/>
          </w:rPr>
          <w:t>5</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36" w:history="1">
        <w:r w:rsidRPr="00866672">
          <w:rPr>
            <w:rStyle w:val="Hyperlink"/>
            <w:rFonts w:cs="ＭＳ Ｐ明朝" w:hint="eastAsia"/>
            <w:noProof/>
          </w:rPr>
          <w:t>プロダクトオーナー</w:t>
        </w:r>
        <w:r>
          <w:rPr>
            <w:rFonts w:cs="Times New Roman"/>
            <w:noProof/>
            <w:webHidden/>
          </w:rPr>
          <w:tab/>
        </w:r>
        <w:r>
          <w:rPr>
            <w:noProof/>
            <w:webHidden/>
          </w:rPr>
          <w:fldChar w:fldCharType="begin"/>
        </w:r>
        <w:r>
          <w:rPr>
            <w:noProof/>
            <w:webHidden/>
          </w:rPr>
          <w:instrText xml:space="preserve"> PAGEREF _Toc300183036 \h </w:instrText>
        </w:r>
        <w:r>
          <w:rPr>
            <w:rFonts w:cs="Times New Roman"/>
            <w:noProof/>
          </w:rPr>
        </w:r>
        <w:r>
          <w:rPr>
            <w:noProof/>
            <w:webHidden/>
          </w:rPr>
          <w:fldChar w:fldCharType="separate"/>
        </w:r>
        <w:r>
          <w:rPr>
            <w:noProof/>
            <w:webHidden/>
          </w:rPr>
          <w:t>5</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37" w:history="1">
        <w:r w:rsidRPr="00866672">
          <w:rPr>
            <w:rStyle w:val="Hyperlink"/>
            <w:rFonts w:cs="ＭＳ Ｐ明朝" w:hint="eastAsia"/>
            <w:noProof/>
          </w:rPr>
          <w:t>開発チーム</w:t>
        </w:r>
        <w:r>
          <w:rPr>
            <w:rFonts w:cs="Times New Roman"/>
            <w:noProof/>
            <w:webHidden/>
          </w:rPr>
          <w:tab/>
        </w:r>
        <w:r>
          <w:rPr>
            <w:noProof/>
            <w:webHidden/>
          </w:rPr>
          <w:fldChar w:fldCharType="begin"/>
        </w:r>
        <w:r>
          <w:rPr>
            <w:noProof/>
            <w:webHidden/>
          </w:rPr>
          <w:instrText xml:space="preserve"> PAGEREF _Toc300183037 \h </w:instrText>
        </w:r>
        <w:r>
          <w:rPr>
            <w:rFonts w:cs="Times New Roman"/>
            <w:noProof/>
          </w:rPr>
        </w:r>
        <w:r>
          <w:rPr>
            <w:noProof/>
            <w:webHidden/>
          </w:rPr>
          <w:fldChar w:fldCharType="separate"/>
        </w:r>
        <w:r>
          <w:rPr>
            <w:noProof/>
            <w:webHidden/>
          </w:rPr>
          <w:t>6</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38" w:history="1">
        <w:r w:rsidRPr="00866672">
          <w:rPr>
            <w:rStyle w:val="Hyperlink"/>
            <w:rFonts w:cs="ＭＳ Ｐ明朝" w:hint="eastAsia"/>
            <w:noProof/>
          </w:rPr>
          <w:t>スクラムマスター</w:t>
        </w:r>
        <w:r>
          <w:rPr>
            <w:rFonts w:cs="Times New Roman"/>
            <w:noProof/>
            <w:webHidden/>
          </w:rPr>
          <w:tab/>
        </w:r>
        <w:r>
          <w:rPr>
            <w:noProof/>
            <w:webHidden/>
          </w:rPr>
          <w:fldChar w:fldCharType="begin"/>
        </w:r>
        <w:r>
          <w:rPr>
            <w:noProof/>
            <w:webHidden/>
          </w:rPr>
          <w:instrText xml:space="preserve"> PAGEREF _Toc300183038 \h </w:instrText>
        </w:r>
        <w:r>
          <w:rPr>
            <w:rFonts w:cs="Times New Roman"/>
            <w:noProof/>
          </w:rPr>
        </w:r>
        <w:r>
          <w:rPr>
            <w:noProof/>
            <w:webHidden/>
          </w:rPr>
          <w:fldChar w:fldCharType="separate"/>
        </w:r>
        <w:r>
          <w:rPr>
            <w:noProof/>
            <w:webHidden/>
          </w:rPr>
          <w:t>6</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39" w:history="1">
        <w:r w:rsidRPr="00866672">
          <w:rPr>
            <w:rStyle w:val="Hyperlink"/>
            <w:rFonts w:cs="ＭＳ Ｐ明朝" w:hint="eastAsia"/>
            <w:noProof/>
          </w:rPr>
          <w:t>スクラムイベント</w:t>
        </w:r>
        <w:r>
          <w:rPr>
            <w:rFonts w:cs="Times New Roman"/>
            <w:noProof/>
            <w:webHidden/>
          </w:rPr>
          <w:tab/>
        </w:r>
        <w:r>
          <w:rPr>
            <w:noProof/>
            <w:webHidden/>
          </w:rPr>
          <w:fldChar w:fldCharType="begin"/>
        </w:r>
        <w:r>
          <w:rPr>
            <w:noProof/>
            <w:webHidden/>
          </w:rPr>
          <w:instrText xml:space="preserve"> PAGEREF _Toc300183039 \h </w:instrText>
        </w:r>
        <w:r>
          <w:rPr>
            <w:rFonts w:cs="Times New Roman"/>
            <w:noProof/>
          </w:rPr>
        </w:r>
        <w:r>
          <w:rPr>
            <w:noProof/>
            <w:webHidden/>
          </w:rPr>
          <w:fldChar w:fldCharType="separate"/>
        </w:r>
        <w:r>
          <w:rPr>
            <w:noProof/>
            <w:webHidden/>
          </w:rPr>
          <w:t>8</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0" w:history="1">
        <w:r w:rsidRPr="00866672">
          <w:rPr>
            <w:rStyle w:val="Hyperlink"/>
            <w:rFonts w:cs="ＭＳ Ｐ明朝" w:hint="eastAsia"/>
            <w:noProof/>
          </w:rPr>
          <w:t>スプリント</w:t>
        </w:r>
        <w:r>
          <w:rPr>
            <w:rFonts w:cs="Times New Roman"/>
            <w:noProof/>
            <w:webHidden/>
          </w:rPr>
          <w:tab/>
        </w:r>
        <w:r>
          <w:rPr>
            <w:noProof/>
            <w:webHidden/>
          </w:rPr>
          <w:fldChar w:fldCharType="begin"/>
        </w:r>
        <w:r>
          <w:rPr>
            <w:noProof/>
            <w:webHidden/>
          </w:rPr>
          <w:instrText xml:space="preserve"> PAGEREF _Toc300183040 \h </w:instrText>
        </w:r>
        <w:r>
          <w:rPr>
            <w:rFonts w:cs="Times New Roman"/>
            <w:noProof/>
          </w:rPr>
        </w:r>
        <w:r>
          <w:rPr>
            <w:noProof/>
            <w:webHidden/>
          </w:rPr>
          <w:fldChar w:fldCharType="separate"/>
        </w:r>
        <w:r>
          <w:rPr>
            <w:noProof/>
            <w:webHidden/>
          </w:rPr>
          <w:t>8</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1" w:history="1">
        <w:r w:rsidRPr="00866672">
          <w:rPr>
            <w:rStyle w:val="Hyperlink"/>
            <w:rFonts w:cs="ＭＳ Ｐ明朝" w:hint="eastAsia"/>
            <w:noProof/>
          </w:rPr>
          <w:t>スプリント計画ミーティング</w:t>
        </w:r>
        <w:r>
          <w:rPr>
            <w:rFonts w:cs="Times New Roman"/>
            <w:noProof/>
            <w:webHidden/>
          </w:rPr>
          <w:tab/>
        </w:r>
        <w:r>
          <w:rPr>
            <w:noProof/>
            <w:webHidden/>
          </w:rPr>
          <w:fldChar w:fldCharType="begin"/>
        </w:r>
        <w:r>
          <w:rPr>
            <w:noProof/>
            <w:webHidden/>
          </w:rPr>
          <w:instrText xml:space="preserve"> PAGEREF _Toc300183041 \h </w:instrText>
        </w:r>
        <w:r>
          <w:rPr>
            <w:rFonts w:cs="Times New Roman"/>
            <w:noProof/>
          </w:rPr>
        </w:r>
        <w:r>
          <w:rPr>
            <w:noProof/>
            <w:webHidden/>
          </w:rPr>
          <w:fldChar w:fldCharType="separate"/>
        </w:r>
        <w:r>
          <w:rPr>
            <w:noProof/>
            <w:webHidden/>
          </w:rPr>
          <w:t>9</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2" w:history="1">
        <w:r w:rsidRPr="00866672">
          <w:rPr>
            <w:rStyle w:val="Hyperlink"/>
            <w:rFonts w:cs="ＭＳ Ｐ明朝" w:hint="eastAsia"/>
            <w:noProof/>
          </w:rPr>
          <w:t>デイリースクラム</w:t>
        </w:r>
        <w:r>
          <w:rPr>
            <w:rFonts w:cs="Times New Roman"/>
            <w:noProof/>
            <w:webHidden/>
          </w:rPr>
          <w:tab/>
        </w:r>
        <w:r>
          <w:rPr>
            <w:noProof/>
            <w:webHidden/>
          </w:rPr>
          <w:fldChar w:fldCharType="begin"/>
        </w:r>
        <w:r>
          <w:rPr>
            <w:noProof/>
            <w:webHidden/>
          </w:rPr>
          <w:instrText xml:space="preserve"> PAGEREF _Toc300183042 \h </w:instrText>
        </w:r>
        <w:r>
          <w:rPr>
            <w:rFonts w:cs="Times New Roman"/>
            <w:noProof/>
          </w:rPr>
        </w:r>
        <w:r>
          <w:rPr>
            <w:noProof/>
            <w:webHidden/>
          </w:rPr>
          <w:fldChar w:fldCharType="separate"/>
        </w:r>
        <w:r>
          <w:rPr>
            <w:noProof/>
            <w:webHidden/>
          </w:rPr>
          <w:t>10</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3" w:history="1">
        <w:r w:rsidRPr="00866672">
          <w:rPr>
            <w:rStyle w:val="Hyperlink"/>
            <w:rFonts w:cs="ＭＳ Ｐ明朝" w:hint="eastAsia"/>
            <w:noProof/>
          </w:rPr>
          <w:t>スプリントレビュー</w:t>
        </w:r>
        <w:r>
          <w:rPr>
            <w:rFonts w:cs="Times New Roman"/>
            <w:noProof/>
            <w:webHidden/>
          </w:rPr>
          <w:tab/>
        </w:r>
        <w:r>
          <w:rPr>
            <w:noProof/>
            <w:webHidden/>
          </w:rPr>
          <w:fldChar w:fldCharType="begin"/>
        </w:r>
        <w:r>
          <w:rPr>
            <w:noProof/>
            <w:webHidden/>
          </w:rPr>
          <w:instrText xml:space="preserve"> PAGEREF _Toc300183043 \h </w:instrText>
        </w:r>
        <w:r>
          <w:rPr>
            <w:rFonts w:cs="Times New Roman"/>
            <w:noProof/>
          </w:rPr>
        </w:r>
        <w:r>
          <w:rPr>
            <w:noProof/>
            <w:webHidden/>
          </w:rPr>
          <w:fldChar w:fldCharType="separate"/>
        </w:r>
        <w:r>
          <w:rPr>
            <w:noProof/>
            <w:webHidden/>
          </w:rPr>
          <w:t>11</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4" w:history="1">
        <w:r w:rsidRPr="00866672">
          <w:rPr>
            <w:rStyle w:val="Hyperlink"/>
            <w:rFonts w:cs="ＭＳ Ｐ明朝" w:hint="eastAsia"/>
            <w:noProof/>
          </w:rPr>
          <w:t>スプリントレトロスペクティブ</w:t>
        </w:r>
        <w:r>
          <w:rPr>
            <w:rFonts w:cs="Times New Roman"/>
            <w:noProof/>
            <w:webHidden/>
          </w:rPr>
          <w:tab/>
        </w:r>
        <w:r>
          <w:rPr>
            <w:noProof/>
            <w:webHidden/>
          </w:rPr>
          <w:fldChar w:fldCharType="begin"/>
        </w:r>
        <w:r>
          <w:rPr>
            <w:noProof/>
            <w:webHidden/>
          </w:rPr>
          <w:instrText xml:space="preserve"> PAGEREF _Toc300183044 \h </w:instrText>
        </w:r>
        <w:r>
          <w:rPr>
            <w:rFonts w:cs="Times New Roman"/>
            <w:noProof/>
          </w:rPr>
        </w:r>
        <w:r>
          <w:rPr>
            <w:noProof/>
            <w:webHidden/>
          </w:rPr>
          <w:fldChar w:fldCharType="separate"/>
        </w:r>
        <w:r>
          <w:rPr>
            <w:noProof/>
            <w:webHidden/>
          </w:rPr>
          <w:t>12</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45" w:history="1">
        <w:r w:rsidRPr="00866672">
          <w:rPr>
            <w:rStyle w:val="Hyperlink"/>
            <w:rFonts w:cs="ＭＳ Ｐ明朝" w:hint="eastAsia"/>
            <w:noProof/>
          </w:rPr>
          <w:t>スクラムの成果物</w:t>
        </w:r>
        <w:r>
          <w:rPr>
            <w:rFonts w:cs="Times New Roman"/>
            <w:noProof/>
            <w:webHidden/>
          </w:rPr>
          <w:tab/>
        </w:r>
        <w:r>
          <w:rPr>
            <w:noProof/>
            <w:webHidden/>
          </w:rPr>
          <w:fldChar w:fldCharType="begin"/>
        </w:r>
        <w:r>
          <w:rPr>
            <w:noProof/>
            <w:webHidden/>
          </w:rPr>
          <w:instrText xml:space="preserve"> PAGEREF _Toc300183045 \h </w:instrText>
        </w:r>
        <w:r>
          <w:rPr>
            <w:rFonts w:cs="Times New Roman"/>
            <w:noProof/>
          </w:rPr>
        </w:r>
        <w:r>
          <w:rPr>
            <w:noProof/>
            <w:webHidden/>
          </w:rPr>
          <w:fldChar w:fldCharType="separate"/>
        </w:r>
        <w:r>
          <w:rPr>
            <w:noProof/>
            <w:webHidden/>
          </w:rPr>
          <w:t>12</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6" w:history="1">
        <w:r w:rsidRPr="00866672">
          <w:rPr>
            <w:rStyle w:val="Hyperlink"/>
            <w:rFonts w:cs="ＭＳ Ｐ明朝" w:hint="eastAsia"/>
            <w:noProof/>
          </w:rPr>
          <w:t>プロダクトバックログ</w:t>
        </w:r>
        <w:r>
          <w:rPr>
            <w:rFonts w:cs="Times New Roman"/>
            <w:noProof/>
            <w:webHidden/>
          </w:rPr>
          <w:tab/>
        </w:r>
        <w:r>
          <w:rPr>
            <w:noProof/>
            <w:webHidden/>
          </w:rPr>
          <w:fldChar w:fldCharType="begin"/>
        </w:r>
        <w:r>
          <w:rPr>
            <w:noProof/>
            <w:webHidden/>
          </w:rPr>
          <w:instrText xml:space="preserve"> PAGEREF _Toc300183046 \h </w:instrText>
        </w:r>
        <w:r>
          <w:rPr>
            <w:rFonts w:cs="Times New Roman"/>
            <w:noProof/>
          </w:rPr>
        </w:r>
        <w:r>
          <w:rPr>
            <w:noProof/>
            <w:webHidden/>
          </w:rPr>
          <w:fldChar w:fldCharType="separate"/>
        </w:r>
        <w:r>
          <w:rPr>
            <w:noProof/>
            <w:webHidden/>
          </w:rPr>
          <w:t>12</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7" w:history="1">
        <w:r w:rsidRPr="00866672">
          <w:rPr>
            <w:rStyle w:val="Hyperlink"/>
            <w:rFonts w:cs="ＭＳ Ｐ明朝" w:hint="eastAsia"/>
            <w:noProof/>
          </w:rPr>
          <w:t>スプリントバックログ</w:t>
        </w:r>
        <w:r>
          <w:rPr>
            <w:rFonts w:cs="Times New Roman"/>
            <w:noProof/>
            <w:webHidden/>
          </w:rPr>
          <w:tab/>
        </w:r>
        <w:r>
          <w:rPr>
            <w:noProof/>
            <w:webHidden/>
          </w:rPr>
          <w:fldChar w:fldCharType="begin"/>
        </w:r>
        <w:r>
          <w:rPr>
            <w:noProof/>
            <w:webHidden/>
          </w:rPr>
          <w:instrText xml:space="preserve"> PAGEREF _Toc300183047 \h </w:instrText>
        </w:r>
        <w:r>
          <w:rPr>
            <w:rFonts w:cs="Times New Roman"/>
            <w:noProof/>
          </w:rPr>
        </w:r>
        <w:r>
          <w:rPr>
            <w:noProof/>
            <w:webHidden/>
          </w:rPr>
          <w:fldChar w:fldCharType="separate"/>
        </w:r>
        <w:r>
          <w:rPr>
            <w:noProof/>
            <w:webHidden/>
          </w:rPr>
          <w:t>14</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48" w:history="1">
        <w:r w:rsidRPr="00866672">
          <w:rPr>
            <w:rStyle w:val="Hyperlink"/>
            <w:rFonts w:cs="ＭＳ Ｐ明朝" w:hint="eastAsia"/>
            <w:noProof/>
          </w:rPr>
          <w:t>インクリメント</w:t>
        </w:r>
        <w:r>
          <w:rPr>
            <w:rFonts w:cs="Times New Roman"/>
            <w:noProof/>
            <w:webHidden/>
          </w:rPr>
          <w:tab/>
        </w:r>
        <w:r>
          <w:rPr>
            <w:noProof/>
            <w:webHidden/>
          </w:rPr>
          <w:fldChar w:fldCharType="begin"/>
        </w:r>
        <w:r>
          <w:rPr>
            <w:noProof/>
            <w:webHidden/>
          </w:rPr>
          <w:instrText xml:space="preserve"> PAGEREF _Toc300183048 \h </w:instrText>
        </w:r>
        <w:r>
          <w:rPr>
            <w:rFonts w:cs="Times New Roman"/>
            <w:noProof/>
          </w:rPr>
        </w:r>
        <w:r>
          <w:rPr>
            <w:noProof/>
            <w:webHidden/>
          </w:rPr>
          <w:fldChar w:fldCharType="separate"/>
        </w:r>
        <w:r>
          <w:rPr>
            <w:noProof/>
            <w:webHidden/>
          </w:rPr>
          <w:t>15</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49" w:history="1">
        <w:r w:rsidRPr="00866672">
          <w:rPr>
            <w:rStyle w:val="Hyperlink"/>
            <w:rFonts w:cs="ＭＳ Ｐ明朝" w:hint="eastAsia"/>
            <w:noProof/>
          </w:rPr>
          <w:t>「完了」の定義</w:t>
        </w:r>
        <w:r>
          <w:rPr>
            <w:rFonts w:cs="Times New Roman"/>
            <w:noProof/>
            <w:webHidden/>
          </w:rPr>
          <w:tab/>
        </w:r>
        <w:r>
          <w:rPr>
            <w:noProof/>
            <w:webHidden/>
          </w:rPr>
          <w:fldChar w:fldCharType="begin"/>
        </w:r>
        <w:r>
          <w:rPr>
            <w:noProof/>
            <w:webHidden/>
          </w:rPr>
          <w:instrText xml:space="preserve"> PAGEREF _Toc300183049 \h </w:instrText>
        </w:r>
        <w:r>
          <w:rPr>
            <w:rFonts w:cs="Times New Roman"/>
            <w:noProof/>
          </w:rPr>
        </w:r>
        <w:r>
          <w:rPr>
            <w:noProof/>
            <w:webHidden/>
          </w:rPr>
          <w:fldChar w:fldCharType="separate"/>
        </w:r>
        <w:r>
          <w:rPr>
            <w:noProof/>
            <w:webHidden/>
          </w:rPr>
          <w:t>15</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50" w:history="1">
        <w:r w:rsidRPr="00866672">
          <w:rPr>
            <w:rStyle w:val="Hyperlink"/>
            <w:rFonts w:cs="ＭＳ Ｐ明朝" w:hint="eastAsia"/>
            <w:noProof/>
          </w:rPr>
          <w:t>結論</w:t>
        </w:r>
        <w:r>
          <w:rPr>
            <w:rFonts w:cs="Times New Roman"/>
            <w:noProof/>
            <w:webHidden/>
          </w:rPr>
          <w:tab/>
        </w:r>
        <w:r>
          <w:rPr>
            <w:noProof/>
            <w:webHidden/>
          </w:rPr>
          <w:fldChar w:fldCharType="begin"/>
        </w:r>
        <w:r>
          <w:rPr>
            <w:noProof/>
            <w:webHidden/>
          </w:rPr>
          <w:instrText xml:space="preserve"> PAGEREF _Toc300183050 \h </w:instrText>
        </w:r>
        <w:r>
          <w:rPr>
            <w:rFonts w:cs="Times New Roman"/>
            <w:noProof/>
          </w:rPr>
        </w:r>
        <w:r>
          <w:rPr>
            <w:noProof/>
            <w:webHidden/>
          </w:rPr>
          <w:fldChar w:fldCharType="separate"/>
        </w:r>
        <w:r>
          <w:rPr>
            <w:noProof/>
            <w:webHidden/>
          </w:rPr>
          <w:t>15</w:t>
        </w:r>
        <w:r>
          <w:rPr>
            <w:noProof/>
            <w:webHidden/>
          </w:rPr>
          <w:fldChar w:fldCharType="end"/>
        </w:r>
      </w:hyperlink>
    </w:p>
    <w:p w:rsidR="002A2D70" w:rsidRDefault="002A2D70">
      <w:pPr>
        <w:pStyle w:val="TOC1"/>
        <w:tabs>
          <w:tab w:val="right" w:leader="dot" w:pos="8630"/>
        </w:tabs>
        <w:rPr>
          <w:rFonts w:ascii="Century" w:eastAsia="ＭＳ 明朝" w:hAnsi="Century" w:cs="Times New Roman"/>
          <w:noProof/>
          <w:kern w:val="2"/>
          <w:sz w:val="21"/>
          <w:szCs w:val="21"/>
          <w:lang w:eastAsia="ja-JP"/>
        </w:rPr>
      </w:pPr>
      <w:hyperlink w:anchor="_Toc300183051" w:history="1">
        <w:r w:rsidRPr="00866672">
          <w:rPr>
            <w:rStyle w:val="Hyperlink"/>
            <w:rFonts w:cs="ＭＳ Ｐ明朝" w:hint="eastAsia"/>
            <w:noProof/>
          </w:rPr>
          <w:t>謝辞</w:t>
        </w:r>
        <w:r>
          <w:rPr>
            <w:rFonts w:cs="Times New Roman"/>
            <w:noProof/>
            <w:webHidden/>
          </w:rPr>
          <w:tab/>
        </w:r>
        <w:r>
          <w:rPr>
            <w:noProof/>
            <w:webHidden/>
          </w:rPr>
          <w:fldChar w:fldCharType="begin"/>
        </w:r>
        <w:r>
          <w:rPr>
            <w:noProof/>
            <w:webHidden/>
          </w:rPr>
          <w:instrText xml:space="preserve"> PAGEREF _Toc300183051 \h </w:instrText>
        </w:r>
        <w:r>
          <w:rPr>
            <w:rFonts w:cs="Times New Roman"/>
            <w:noProof/>
          </w:rPr>
        </w:r>
        <w:r>
          <w:rPr>
            <w:noProof/>
            <w:webHidden/>
          </w:rPr>
          <w:fldChar w:fldCharType="separate"/>
        </w:r>
        <w:r>
          <w:rPr>
            <w:noProof/>
            <w:webHidden/>
          </w:rPr>
          <w:t>16</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52" w:history="1">
        <w:r w:rsidRPr="00866672">
          <w:rPr>
            <w:rStyle w:val="Hyperlink"/>
            <w:rFonts w:cs="ＭＳ Ｐ明朝" w:hint="eastAsia"/>
            <w:noProof/>
          </w:rPr>
          <w:t>人々</w:t>
        </w:r>
        <w:r>
          <w:rPr>
            <w:rFonts w:cs="Times New Roman"/>
            <w:noProof/>
            <w:webHidden/>
          </w:rPr>
          <w:tab/>
        </w:r>
        <w:r>
          <w:rPr>
            <w:noProof/>
            <w:webHidden/>
          </w:rPr>
          <w:fldChar w:fldCharType="begin"/>
        </w:r>
        <w:r>
          <w:rPr>
            <w:noProof/>
            <w:webHidden/>
          </w:rPr>
          <w:instrText xml:space="preserve"> PAGEREF _Toc300183052 \h </w:instrText>
        </w:r>
        <w:r>
          <w:rPr>
            <w:rFonts w:cs="Times New Roman"/>
            <w:noProof/>
          </w:rPr>
        </w:r>
        <w:r>
          <w:rPr>
            <w:noProof/>
            <w:webHidden/>
          </w:rPr>
          <w:fldChar w:fldCharType="separate"/>
        </w:r>
        <w:r>
          <w:rPr>
            <w:noProof/>
            <w:webHidden/>
          </w:rPr>
          <w:t>16</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53" w:history="1">
        <w:r w:rsidRPr="00866672">
          <w:rPr>
            <w:rStyle w:val="Hyperlink"/>
            <w:rFonts w:cs="ＭＳ Ｐ明朝" w:hint="eastAsia"/>
            <w:noProof/>
          </w:rPr>
          <w:t>歴史</w:t>
        </w:r>
        <w:r>
          <w:rPr>
            <w:rFonts w:cs="Times New Roman"/>
            <w:noProof/>
            <w:webHidden/>
          </w:rPr>
          <w:tab/>
        </w:r>
        <w:r>
          <w:rPr>
            <w:noProof/>
            <w:webHidden/>
          </w:rPr>
          <w:fldChar w:fldCharType="begin"/>
        </w:r>
        <w:r>
          <w:rPr>
            <w:noProof/>
            <w:webHidden/>
          </w:rPr>
          <w:instrText xml:space="preserve"> PAGEREF _Toc300183053 \h </w:instrText>
        </w:r>
        <w:r>
          <w:rPr>
            <w:rFonts w:cs="Times New Roman"/>
            <w:noProof/>
          </w:rPr>
        </w:r>
        <w:r>
          <w:rPr>
            <w:noProof/>
            <w:webHidden/>
          </w:rPr>
          <w:fldChar w:fldCharType="separate"/>
        </w:r>
        <w:r>
          <w:rPr>
            <w:noProof/>
            <w:webHidden/>
          </w:rPr>
          <w:t>16</w:t>
        </w:r>
        <w:r>
          <w:rPr>
            <w:noProof/>
            <w:webHidden/>
          </w:rPr>
          <w:fldChar w:fldCharType="end"/>
        </w:r>
      </w:hyperlink>
    </w:p>
    <w:p w:rsidR="002A2D70" w:rsidRDefault="002A2D70">
      <w:pPr>
        <w:pStyle w:val="TOC2"/>
        <w:tabs>
          <w:tab w:val="right" w:leader="dot" w:pos="8630"/>
        </w:tabs>
        <w:rPr>
          <w:rFonts w:ascii="Century" w:eastAsia="ＭＳ 明朝" w:hAnsi="Century" w:cs="Times New Roman"/>
          <w:noProof/>
          <w:kern w:val="2"/>
          <w:sz w:val="21"/>
          <w:szCs w:val="21"/>
          <w:lang w:eastAsia="ja-JP"/>
        </w:rPr>
      </w:pPr>
      <w:hyperlink w:anchor="_Toc300183054" w:history="1">
        <w:r w:rsidRPr="00866672">
          <w:rPr>
            <w:rStyle w:val="Hyperlink"/>
            <w:rFonts w:cs="ＭＳ Ｐ明朝" w:hint="eastAsia"/>
            <w:noProof/>
          </w:rPr>
          <w:t>翻訳</w:t>
        </w:r>
        <w:r>
          <w:rPr>
            <w:rFonts w:cs="Times New Roman"/>
            <w:noProof/>
            <w:webHidden/>
          </w:rPr>
          <w:tab/>
        </w:r>
        <w:r>
          <w:rPr>
            <w:noProof/>
            <w:webHidden/>
          </w:rPr>
          <w:fldChar w:fldCharType="begin"/>
        </w:r>
        <w:r>
          <w:rPr>
            <w:noProof/>
            <w:webHidden/>
          </w:rPr>
          <w:instrText xml:space="preserve"> PAGEREF _Toc300183054 \h </w:instrText>
        </w:r>
        <w:r>
          <w:rPr>
            <w:rFonts w:cs="Times New Roman"/>
            <w:noProof/>
          </w:rPr>
        </w:r>
        <w:r>
          <w:rPr>
            <w:noProof/>
            <w:webHidden/>
          </w:rPr>
          <w:fldChar w:fldCharType="separate"/>
        </w:r>
        <w:r>
          <w:rPr>
            <w:noProof/>
            <w:webHidden/>
          </w:rPr>
          <w:t>16</w:t>
        </w:r>
        <w:r>
          <w:rPr>
            <w:noProof/>
            <w:webHidden/>
          </w:rPr>
          <w:fldChar w:fldCharType="end"/>
        </w:r>
      </w:hyperlink>
    </w:p>
    <w:p w:rsidR="002A2D70" w:rsidRPr="002A46F6" w:rsidRDefault="002A2D70">
      <w:pPr>
        <w:rPr>
          <w:rFonts w:cs="Times New Roman"/>
        </w:rPr>
      </w:pPr>
      <w:r>
        <w:fldChar w:fldCharType="end"/>
      </w:r>
    </w:p>
    <w:p w:rsidR="002A2D70" w:rsidRDefault="002A2D70">
      <w:pPr>
        <w:rPr>
          <w:rFonts w:eastAsia="ＭＳ ゴシック" w:cs="Times New Roman"/>
          <w:b/>
          <w:bCs/>
          <w:color w:val="365F91"/>
          <w:sz w:val="32"/>
          <w:szCs w:val="32"/>
        </w:rPr>
      </w:pPr>
      <w:r>
        <w:rPr>
          <w:rFonts w:cs="Times New Roman"/>
        </w:rPr>
        <w:br w:type="page"/>
      </w:r>
    </w:p>
    <w:p w:rsidR="002A2D70" w:rsidRPr="001D1A13" w:rsidRDefault="002A2D70" w:rsidP="00631768">
      <w:pPr>
        <w:pStyle w:val="Heading1"/>
        <w:rPr>
          <w:rFonts w:cs="Times New Roman"/>
          <w:sz w:val="28"/>
          <w:szCs w:val="28"/>
        </w:rPr>
      </w:pPr>
      <w:bookmarkStart w:id="1" w:name="_Toc300183030"/>
      <w:r w:rsidRPr="00FF2E8C">
        <w:rPr>
          <w:rFonts w:cs="ＭＳ ゴシック" w:hint="eastAsia"/>
        </w:rPr>
        <w:t>スクラムガイドの目的</w:t>
      </w:r>
      <w:bookmarkEnd w:id="1"/>
    </w:p>
    <w:p w:rsidR="002A2D70" w:rsidRDefault="002A2D70" w:rsidP="00631768">
      <w:r w:rsidRPr="00FF2E8C">
        <w:rPr>
          <w:rFonts w:cs="ＭＳ Ｐ明朝" w:hint="eastAsia"/>
        </w:rPr>
        <w:t>スクラムは、複雑なプロダクトを開発・維持するためのフレームワークである。本ガイドでは、スクラムの定義を説明する。スクラムの定義には、スクラムの役割、イベント、成果物、そして、それらをまとめるルールが含まれる。スクラムは、</w:t>
      </w:r>
      <w:r w:rsidRPr="00FF2E8C">
        <w:t>Ken Schwaber</w:t>
      </w:r>
      <w:r w:rsidRPr="00FF2E8C">
        <w:rPr>
          <w:rFonts w:cs="ＭＳ Ｐ明朝" w:hint="eastAsia"/>
        </w:rPr>
        <w:t>と</w:t>
      </w:r>
      <w:r w:rsidRPr="00FF2E8C">
        <w:t>Jeff Sutherland</w:t>
      </w:r>
      <w:r w:rsidRPr="00FF2E8C">
        <w:rPr>
          <w:rFonts w:cs="ＭＳ Ｐ明朝" w:hint="eastAsia"/>
        </w:rPr>
        <w:t>によって開発されたものである。スクラムガイドは、この両者が共に執筆・提供・支援する。</w:t>
      </w:r>
      <w:r>
        <w:t>.</w:t>
      </w:r>
    </w:p>
    <w:p w:rsidR="002A2D70" w:rsidRDefault="002A2D70" w:rsidP="00F96B1C">
      <w:pPr>
        <w:pStyle w:val="Heading1"/>
        <w:rPr>
          <w:rFonts w:cs="Times New Roman"/>
        </w:rPr>
      </w:pPr>
      <w:bookmarkStart w:id="2" w:name="_Toc300183031"/>
      <w:r w:rsidRPr="00285D32">
        <w:rPr>
          <w:rFonts w:cs="ＭＳ ゴシック" w:hint="eastAsia"/>
        </w:rPr>
        <w:t>スクラムの概要</w:t>
      </w:r>
      <w:bookmarkEnd w:id="2"/>
    </w:p>
    <w:p w:rsidR="002A2D70" w:rsidRDefault="002A2D70" w:rsidP="00094412">
      <w:pPr>
        <w:rPr>
          <w:rFonts w:cs="Times New Roman"/>
        </w:rPr>
      </w:pPr>
      <w:r w:rsidRPr="00285D32">
        <w:rPr>
          <w:rFonts w:cs="ＭＳ Ｐ明朝" w:hint="eastAsia"/>
        </w:rPr>
        <w:t>スクラム（名詞）：複雑で変化の激しい問題に対応するためのフレームワークであり、可能な限り価値の高いプロダクトを生産的かつ創造的に届けるためのものである。スクラムとは、次のようなものである。</w:t>
      </w:r>
    </w:p>
    <w:p w:rsidR="002A2D70" w:rsidRDefault="002A2D70" w:rsidP="00094412">
      <w:pPr>
        <w:pStyle w:val="ListBullet"/>
        <w:numPr>
          <w:ilvl w:val="0"/>
          <w:numId w:val="19"/>
        </w:numPr>
        <w:rPr>
          <w:rFonts w:cs="Times New Roman"/>
        </w:rPr>
      </w:pPr>
      <w:r w:rsidRPr="00285D32">
        <w:rPr>
          <w:rFonts w:cs="ＭＳ Ｐ明朝" w:hint="eastAsia"/>
        </w:rPr>
        <w:t>軽量</w:t>
      </w:r>
    </w:p>
    <w:p w:rsidR="002A2D70" w:rsidRDefault="002A2D70" w:rsidP="00094412">
      <w:pPr>
        <w:pStyle w:val="ListBullet"/>
        <w:numPr>
          <w:ilvl w:val="0"/>
          <w:numId w:val="19"/>
        </w:numPr>
        <w:rPr>
          <w:rFonts w:cs="Times New Roman"/>
        </w:rPr>
      </w:pPr>
      <w:r w:rsidRPr="00285D32">
        <w:rPr>
          <w:rFonts w:cs="ＭＳ Ｐ明朝" w:hint="eastAsia"/>
        </w:rPr>
        <w:t>理解が容易</w:t>
      </w:r>
    </w:p>
    <w:p w:rsidR="002A2D70" w:rsidRDefault="002A2D70" w:rsidP="00094412">
      <w:pPr>
        <w:pStyle w:val="ListBullet"/>
        <w:numPr>
          <w:ilvl w:val="0"/>
          <w:numId w:val="19"/>
        </w:numPr>
        <w:rPr>
          <w:rFonts w:cs="Times New Roman"/>
        </w:rPr>
      </w:pPr>
      <w:r w:rsidRPr="00285D32">
        <w:rPr>
          <w:rFonts w:cs="ＭＳ Ｐ明朝" w:hint="eastAsia"/>
        </w:rPr>
        <w:t>習得は非常に困難</w:t>
      </w:r>
      <w:r>
        <w:rPr>
          <w:rFonts w:ascii="Menlo Regular" w:hAnsi="Menlo Regular" w:cs="Menlo Regular"/>
        </w:rPr>
        <w:t> </w:t>
      </w:r>
    </w:p>
    <w:p w:rsidR="002A2D70" w:rsidRPr="003D4EB9" w:rsidRDefault="002A2D70" w:rsidP="00094412">
      <w:r w:rsidRPr="00285D32">
        <w:rPr>
          <w:rFonts w:cs="ＭＳ Ｐ明朝" w:hint="eastAsia"/>
        </w:rPr>
        <w:t>スクラムは、</w:t>
      </w:r>
      <w:r w:rsidRPr="00285D32">
        <w:t>1990</w:t>
      </w:r>
      <w:r w:rsidRPr="00285D32">
        <w:rPr>
          <w:rFonts w:cs="ＭＳ Ｐ明朝" w:hint="eastAsia"/>
        </w:rPr>
        <w:t>年代初頭から複雑なプロダクト開発の管理に使用されてきたプロセスフレームワークである。プロダクトを構築するプロセスや技法ではなく、さまざまなプロセスや技法を取り入れることのできるフレームワークである。プロダクト管理や開発プラクティスの相対的効果を明確にすることで、改善を可能にするのである。</w:t>
      </w:r>
      <w:r w:rsidRPr="003D4EB9">
        <w:t>.</w:t>
      </w:r>
    </w:p>
    <w:p w:rsidR="002A2D70" w:rsidRDefault="002A2D70" w:rsidP="00094412">
      <w:pPr>
        <w:pStyle w:val="Heading2"/>
        <w:rPr>
          <w:rFonts w:cs="Times New Roman"/>
          <w:color w:val="000000"/>
          <w:sz w:val="24"/>
          <w:szCs w:val="24"/>
        </w:rPr>
      </w:pPr>
      <w:bookmarkStart w:id="3" w:name="_Toc168477790"/>
      <w:bookmarkStart w:id="4" w:name="_Toc300183032"/>
      <w:bookmarkStart w:id="5" w:name="_Toc293592579"/>
      <w:bookmarkStart w:id="6" w:name="_Toc293592575"/>
      <w:bookmarkEnd w:id="0"/>
      <w:r w:rsidRPr="00285D32">
        <w:rPr>
          <w:rFonts w:cs="ＭＳ ゴシック" w:hint="eastAsia"/>
        </w:rPr>
        <w:t>スクラムフレームワーク</w:t>
      </w:r>
      <w:bookmarkEnd w:id="3"/>
      <w:bookmarkEnd w:id="4"/>
    </w:p>
    <w:p w:rsidR="002A2D70" w:rsidRDefault="002A2D70" w:rsidP="00094412">
      <w:pPr>
        <w:rPr>
          <w:rFonts w:cs="Times New Roman"/>
          <w:lang w:eastAsia="ja-JP"/>
        </w:rPr>
      </w:pPr>
      <w:r w:rsidRPr="00285D32">
        <w:rPr>
          <w:rFonts w:cs="ＭＳ Ｐ明朝" w:hint="eastAsia"/>
        </w:rPr>
        <w:t>スクラムフレームワークは、スクラムチームとその役割・イベント・成果物・ルールで構成される。それぞれに目的があり、スクラムの利用や成功に欠かせないものである。</w:t>
      </w:r>
    </w:p>
    <w:p w:rsidR="002A2D70" w:rsidRDefault="002A2D70" w:rsidP="00094412">
      <w:pPr>
        <w:rPr>
          <w:rFonts w:cs="Times New Roman"/>
        </w:rPr>
      </w:pPr>
      <w:r w:rsidRPr="00285D32">
        <w:rPr>
          <w:rFonts w:cs="ＭＳ Ｐ明朝" w:hint="eastAsia"/>
        </w:rPr>
        <w:t>スクラムフレームワークを使用する戦略にはさまざまなものがあり、それらについては別のところで記述するものとする。</w:t>
      </w:r>
    </w:p>
    <w:p w:rsidR="002A2D70" w:rsidRDefault="002A2D70" w:rsidP="00094412">
      <w:pPr>
        <w:rPr>
          <w:rFonts w:cs="Times New Roman"/>
        </w:rPr>
      </w:pPr>
      <w:r w:rsidRPr="00285D32">
        <w:rPr>
          <w:rFonts w:cs="ＭＳ Ｐ明朝" w:hint="eastAsia"/>
        </w:rPr>
        <w:t>スクラムのルールは、役割・イベント・成果物をまとめ、それらの関係性や相互作用を統括するものである。スクラムのルールについては、本稿全体を通して説明する。</w:t>
      </w:r>
    </w:p>
    <w:p w:rsidR="002A2D70" w:rsidRDefault="002A2D70" w:rsidP="00125D70">
      <w:pPr>
        <w:rPr>
          <w:rFonts w:cs="Times New Roman"/>
        </w:rPr>
      </w:pPr>
    </w:p>
    <w:bookmarkEnd w:id="5"/>
    <w:p w:rsidR="002A2D70" w:rsidRDefault="002A2D70">
      <w:pPr>
        <w:rPr>
          <w:rFonts w:eastAsia="ＭＳ ゴシック" w:cs="Times New Roman"/>
          <w:b/>
          <w:bCs/>
          <w:color w:val="365F91"/>
          <w:sz w:val="32"/>
          <w:szCs w:val="32"/>
          <w:lang w:eastAsia="ja-JP"/>
        </w:rPr>
      </w:pPr>
    </w:p>
    <w:p w:rsidR="002A2D70" w:rsidRPr="001D1A13" w:rsidRDefault="002A2D70" w:rsidP="00BA1899">
      <w:pPr>
        <w:pStyle w:val="Heading1"/>
        <w:rPr>
          <w:rFonts w:cs="Times New Roman"/>
        </w:rPr>
      </w:pPr>
      <w:bookmarkStart w:id="7" w:name="_Toc300183033"/>
      <w:r w:rsidRPr="00285D32">
        <w:rPr>
          <w:rFonts w:cs="ＭＳ ゴシック" w:hint="eastAsia"/>
        </w:rPr>
        <w:t>スクラムの理論</w:t>
      </w:r>
      <w:bookmarkEnd w:id="6"/>
      <w:bookmarkEnd w:id="7"/>
    </w:p>
    <w:p w:rsidR="002A2D70" w:rsidRDefault="002A2D70" w:rsidP="007C5203">
      <w:r w:rsidRPr="00285D32">
        <w:rPr>
          <w:rFonts w:cs="ＭＳ Ｐ明朝" w:hint="eastAsia"/>
        </w:rPr>
        <w:t>スクラムは、経験的プロセス制御の理論（経験主義）を基本にしている。経験主義とは、実際の経験や既知に基づく判断によって知識が獲得できるというものである。スクラムでは、反復的で漸進的な手法を用いて、予測可能性の最適化とリスクの管理を行う。</w:t>
      </w:r>
      <w:r>
        <w:t xml:space="preserve"> </w:t>
      </w:r>
    </w:p>
    <w:p w:rsidR="002A2D70" w:rsidRDefault="002A2D70" w:rsidP="007C5203">
      <w:pPr>
        <w:rPr>
          <w:rFonts w:cs="Times New Roman"/>
        </w:rPr>
      </w:pPr>
      <w:r w:rsidRPr="00285D32">
        <w:rPr>
          <w:rFonts w:cs="ＭＳ Ｐ明朝" w:hint="eastAsia"/>
        </w:rPr>
        <w:t>経験的プロセス制御の実現は、透明性・検査・適応の</w:t>
      </w:r>
      <w:r w:rsidRPr="00285D32">
        <w:t>3</w:t>
      </w:r>
      <w:r w:rsidRPr="00285D32">
        <w:rPr>
          <w:rFonts w:cs="ＭＳ Ｐ明朝" w:hint="eastAsia"/>
        </w:rPr>
        <w:t>本柱に支えられている。</w:t>
      </w:r>
    </w:p>
    <w:p w:rsidR="002A2D70" w:rsidRDefault="002A2D70" w:rsidP="00301A45">
      <w:pPr>
        <w:pStyle w:val="Heading3"/>
        <w:rPr>
          <w:rFonts w:cs="Times New Roman"/>
        </w:rPr>
      </w:pPr>
      <w:bookmarkStart w:id="8" w:name="_Toc293592576"/>
      <w:r w:rsidRPr="00285D32">
        <w:rPr>
          <w:rFonts w:cs="ＭＳ ゴシック" w:hint="eastAsia"/>
        </w:rPr>
        <w:t>透明性</w:t>
      </w:r>
      <w:bookmarkEnd w:id="8"/>
    </w:p>
    <w:p w:rsidR="002A2D70" w:rsidRDefault="002A2D70" w:rsidP="007C5203">
      <w:pPr>
        <w:rPr>
          <w:rFonts w:cs="Times New Roman"/>
        </w:rPr>
      </w:pPr>
      <w:r w:rsidRPr="00285D32">
        <w:rPr>
          <w:rFonts w:cs="ＭＳ Ｐ明朝" w:hint="eastAsia"/>
        </w:rPr>
        <w:t>経験的プロセスで重要なのは、結果責任を持つ者に対して見える化されていることである。透明性とは、この点が標準化され、関係者全員が共通理解を持つことである。</w:t>
      </w:r>
    </w:p>
    <w:p w:rsidR="002A2D70" w:rsidRDefault="002A2D70" w:rsidP="007C5203">
      <w:pPr>
        <w:rPr>
          <w:rFonts w:cs="Times New Roman"/>
        </w:rPr>
      </w:pPr>
      <w:r w:rsidRPr="00285D32">
        <w:rPr>
          <w:rFonts w:cs="ＭＳ Ｐ明朝" w:hint="eastAsia"/>
        </w:rPr>
        <w:t>例：</w:t>
      </w:r>
    </w:p>
    <w:p w:rsidR="002A2D70" w:rsidRDefault="002A2D70" w:rsidP="007C5203">
      <w:pPr>
        <w:pStyle w:val="ListBullet"/>
        <w:numPr>
          <w:ilvl w:val="0"/>
          <w:numId w:val="19"/>
        </w:numPr>
        <w:rPr>
          <w:rFonts w:cs="Times New Roman"/>
        </w:rPr>
      </w:pPr>
      <w:r w:rsidRPr="00285D32">
        <w:rPr>
          <w:rFonts w:cs="ＭＳ Ｐ明朝" w:hint="eastAsia"/>
        </w:rPr>
        <w:t>プロセスを指す用語が、関係者全員で共有されていなければならない。</w:t>
      </w:r>
    </w:p>
    <w:p w:rsidR="002A2D70" w:rsidRDefault="002A2D70" w:rsidP="00C436E8">
      <w:pPr>
        <w:pStyle w:val="ListBullet"/>
        <w:numPr>
          <w:ilvl w:val="0"/>
          <w:numId w:val="19"/>
        </w:numPr>
        <w:rPr>
          <w:rFonts w:cs="Times New Roman"/>
        </w:rPr>
      </w:pPr>
      <w:r w:rsidRPr="00285D32">
        <w:rPr>
          <w:rFonts w:cs="ＭＳ Ｐ明朝" w:hint="eastAsia"/>
        </w:rPr>
        <w:t>「完了（</w:t>
      </w:r>
      <w:r w:rsidRPr="00285D32">
        <w:t>Done</w:t>
      </w:r>
      <w:r w:rsidRPr="00285D32">
        <w:rPr>
          <w:rFonts w:cs="ＭＳ Ｐ明朝" w:hint="eastAsia"/>
        </w:rPr>
        <w:t>）」の定義</w:t>
      </w:r>
      <w:r>
        <w:rPr>
          <w:rStyle w:val="FootnoteReference"/>
          <w:rFonts w:cs="Times New Roman"/>
        </w:rPr>
        <w:footnoteReference w:id="2"/>
      </w:r>
      <w:r>
        <w:t xml:space="preserve"> </w:t>
      </w:r>
      <w:r w:rsidRPr="00285D32">
        <w:rPr>
          <w:rFonts w:cs="ＭＳ Ｐ明朝" w:hint="eastAsia"/>
        </w:rPr>
        <w:t>が、作業をする人と成果物を受け取る人で共有されていなければならない。</w:t>
      </w:r>
    </w:p>
    <w:p w:rsidR="002A2D70" w:rsidRDefault="002A2D70" w:rsidP="00301A45">
      <w:pPr>
        <w:pStyle w:val="Heading3"/>
        <w:rPr>
          <w:rFonts w:cs="Times New Roman"/>
        </w:rPr>
      </w:pPr>
      <w:bookmarkStart w:id="9" w:name="_Toc293592577"/>
      <w:r w:rsidRPr="00285D32">
        <w:rPr>
          <w:rFonts w:cs="ＭＳ ゴシック" w:hint="eastAsia"/>
        </w:rPr>
        <w:t>検査</w:t>
      </w:r>
      <w:bookmarkEnd w:id="9"/>
    </w:p>
    <w:p w:rsidR="002A2D70" w:rsidRDefault="002A2D70" w:rsidP="007C5203">
      <w:pPr>
        <w:rPr>
          <w:rFonts w:cs="Times New Roman"/>
        </w:rPr>
      </w:pPr>
      <w:r w:rsidRPr="00285D32">
        <w:rPr>
          <w:rFonts w:cs="ＭＳ Ｐ明朝" w:hint="eastAsia"/>
        </w:rPr>
        <w:t>スクラムでは、好ましくない変化を検知できるように、成果物や進捗がゴールに向かっているかを頻繁に検査しなければならない。ただし、検査を頻繁にやりすぎて作業の妨げになってはいけない。熟練の検査人が念入りに行うことで、検査は最大の効果をもたらすものである。</w:t>
      </w:r>
      <w:bookmarkStart w:id="10" w:name="_Toc293592578"/>
    </w:p>
    <w:p w:rsidR="002A2D70" w:rsidRDefault="002A2D70" w:rsidP="00301A45">
      <w:pPr>
        <w:pStyle w:val="Heading3"/>
        <w:rPr>
          <w:rFonts w:ascii="Times New Roman" w:hAnsi="Times New Roman" w:cs="Times New Roman"/>
        </w:rPr>
      </w:pPr>
      <w:r w:rsidRPr="00285D32">
        <w:rPr>
          <w:rFonts w:cs="ＭＳ ゴシック" w:hint="eastAsia"/>
        </w:rPr>
        <w:t>適応</w:t>
      </w:r>
      <w:bookmarkEnd w:id="10"/>
    </w:p>
    <w:p w:rsidR="002A2D70" w:rsidRDefault="002A2D70" w:rsidP="007C5203">
      <w:pPr>
        <w:rPr>
          <w:rFonts w:cs="Times New Roman"/>
        </w:rPr>
      </w:pPr>
      <w:r w:rsidRPr="00285D32">
        <w:rPr>
          <w:rFonts w:cs="ＭＳ Ｐ明朝" w:hint="eastAsia"/>
        </w:rPr>
        <w:t>プロセスに不備があり、成果物であるプロダクトを受け入れられないと検査人が判断した場合、プロセスやその構成要素を調整しなければならない。調整はできるだけ早く行い、これ以上の逸脱を防がなければならない。</w:t>
      </w:r>
    </w:p>
    <w:p w:rsidR="002A2D70" w:rsidRDefault="002A2D70" w:rsidP="007C5203">
      <w:pPr>
        <w:rPr>
          <w:rFonts w:cs="Times New Roman"/>
        </w:rPr>
      </w:pPr>
      <w:r w:rsidRPr="00285D32">
        <w:rPr>
          <w:rFonts w:cs="ＭＳ Ｐ明朝" w:hint="eastAsia"/>
        </w:rPr>
        <w:t>スクラムでは、検査と適応を行う</w:t>
      </w:r>
      <w:r w:rsidRPr="00285D32">
        <w:t>4</w:t>
      </w:r>
      <w:r w:rsidRPr="00285D32">
        <w:rPr>
          <w:rFonts w:cs="ＭＳ Ｐ明朝" w:hint="eastAsia"/>
        </w:rPr>
        <w:t>つの機会を公式に設けている。詳しくは、「スクラムイベント」の節で説明する。</w:t>
      </w:r>
    </w:p>
    <w:p w:rsidR="002A2D70" w:rsidRDefault="002A2D70" w:rsidP="007C5203">
      <w:pPr>
        <w:pStyle w:val="ListBullet"/>
        <w:numPr>
          <w:ilvl w:val="0"/>
          <w:numId w:val="19"/>
        </w:numPr>
        <w:rPr>
          <w:rFonts w:cs="Times New Roman"/>
        </w:rPr>
      </w:pPr>
      <w:r w:rsidRPr="00285D32">
        <w:rPr>
          <w:rFonts w:cs="ＭＳ Ｐ明朝" w:hint="eastAsia"/>
        </w:rPr>
        <w:t>スプリント計画ミーティング</w:t>
      </w:r>
    </w:p>
    <w:p w:rsidR="002A2D70" w:rsidRDefault="002A2D70" w:rsidP="00AF292C">
      <w:pPr>
        <w:pStyle w:val="ListBullet"/>
        <w:numPr>
          <w:ilvl w:val="0"/>
          <w:numId w:val="19"/>
        </w:numPr>
      </w:pPr>
      <w:r w:rsidRPr="00285D32">
        <w:rPr>
          <w:rFonts w:cs="ＭＳ Ｐ明朝" w:hint="eastAsia"/>
        </w:rPr>
        <w:t>デイリースクラム</w:t>
      </w:r>
      <w:r>
        <w:t xml:space="preserve"> </w:t>
      </w:r>
    </w:p>
    <w:p w:rsidR="002A2D70" w:rsidRDefault="002A2D70" w:rsidP="007C5203">
      <w:pPr>
        <w:pStyle w:val="ListBullet"/>
        <w:numPr>
          <w:ilvl w:val="0"/>
          <w:numId w:val="19"/>
        </w:numPr>
        <w:rPr>
          <w:rFonts w:cs="Times New Roman"/>
        </w:rPr>
      </w:pPr>
      <w:r w:rsidRPr="00285D32">
        <w:rPr>
          <w:rFonts w:cs="ＭＳ Ｐ明朝" w:hint="eastAsia"/>
        </w:rPr>
        <w:t>スプリントレビューミーティング</w:t>
      </w:r>
    </w:p>
    <w:p w:rsidR="002A2D70" w:rsidRDefault="002A2D70" w:rsidP="007C5203">
      <w:pPr>
        <w:pStyle w:val="ListBullet"/>
        <w:numPr>
          <w:ilvl w:val="0"/>
          <w:numId w:val="19"/>
        </w:numPr>
        <w:rPr>
          <w:rFonts w:cs="Times New Roman"/>
        </w:rPr>
      </w:pPr>
      <w:r w:rsidRPr="00285D32">
        <w:rPr>
          <w:rFonts w:cs="ＭＳ Ｐ明朝" w:hint="eastAsia"/>
        </w:rPr>
        <w:t>スプリントレトロスペクティブ</w:t>
      </w:r>
    </w:p>
    <w:p w:rsidR="002A2D70" w:rsidRDefault="002A2D70">
      <w:pPr>
        <w:rPr>
          <w:rFonts w:eastAsia="ＭＳ ゴシック" w:cs="Times New Roman"/>
          <w:b/>
          <w:bCs/>
          <w:color w:val="365F91"/>
          <w:sz w:val="32"/>
          <w:szCs w:val="32"/>
          <w:lang w:eastAsia="ja-JP"/>
        </w:rPr>
      </w:pPr>
      <w:bookmarkStart w:id="11" w:name="_Toc293592584"/>
    </w:p>
    <w:p w:rsidR="002A2D70" w:rsidRDefault="002A2D70" w:rsidP="0029466B">
      <w:pPr>
        <w:pStyle w:val="Heading1"/>
        <w:rPr>
          <w:rFonts w:cs="Times New Roman"/>
          <w:color w:val="000000"/>
          <w:sz w:val="24"/>
          <w:szCs w:val="24"/>
        </w:rPr>
      </w:pPr>
      <w:bookmarkStart w:id="12" w:name="_Toc300183034"/>
      <w:r w:rsidRPr="00285D32">
        <w:rPr>
          <w:rFonts w:cs="ＭＳ ゴシック" w:hint="eastAsia"/>
        </w:rPr>
        <w:t>スクラム</w:t>
      </w:r>
      <w:bookmarkEnd w:id="12"/>
    </w:p>
    <w:p w:rsidR="002A2D70" w:rsidRDefault="002A2D70" w:rsidP="0029466B">
      <w:r w:rsidRPr="00285D32">
        <w:rPr>
          <w:rFonts w:cs="ＭＳ Ｐ明朝" w:hint="eastAsia"/>
        </w:rPr>
        <w:t>スクラムは、複雑なプロダクト開発を支援するためのフレームワークである。スクラムは、スクラムチームとその役割・イベント・成果物・ルールで構成される。それぞれに目的があり、スクラムの利用や成功に欠かせないものである。</w:t>
      </w:r>
      <w:r>
        <w:t xml:space="preserve"> </w:t>
      </w:r>
    </w:p>
    <w:p w:rsidR="002A2D70" w:rsidRDefault="002A2D70" w:rsidP="0029466B">
      <w:pPr>
        <w:rPr>
          <w:rFonts w:cs="Times New Roman"/>
        </w:rPr>
      </w:pPr>
      <w:r w:rsidRPr="00285D32">
        <w:rPr>
          <w:rFonts w:cs="ＭＳ Ｐ明朝" w:hint="eastAsia"/>
        </w:rPr>
        <w:t>スクラムのルールは、役割・イベント・成果物をまとめ、それらの関係性や相互作用を統括するものである。スクラムのルールについては、本稿全体を通して説明する。</w:t>
      </w:r>
    </w:p>
    <w:p w:rsidR="002A2D70" w:rsidRDefault="002A2D70" w:rsidP="007C5203">
      <w:pPr>
        <w:pStyle w:val="Heading1"/>
        <w:rPr>
          <w:rFonts w:cs="Times New Roman"/>
        </w:rPr>
      </w:pPr>
      <w:bookmarkStart w:id="13" w:name="_Toc300183035"/>
      <w:r w:rsidRPr="00285D32">
        <w:rPr>
          <w:rFonts w:cs="ＭＳ ゴシック" w:hint="eastAsia"/>
        </w:rPr>
        <w:t>スクラムチーム</w:t>
      </w:r>
      <w:bookmarkEnd w:id="11"/>
      <w:bookmarkEnd w:id="13"/>
    </w:p>
    <w:p w:rsidR="002A2D70" w:rsidRDefault="002A2D70" w:rsidP="007C5203">
      <w:r w:rsidRPr="00285D32">
        <w:rPr>
          <w:rFonts w:cs="ＭＳ Ｐ明朝" w:hint="eastAsia"/>
        </w:rPr>
        <w:t>スクラムチームは、プロダクトオーナー・開発チーム・スクラムマスターで構成される。スクラムチームは自己組織化されており、機能横断的である。自己組織化チームは、作業を成し遂げるための最善の策を、チーム外からの指示ではなく、自らが選択する。機能横断的チームは、チーム外に頼らずに作業を成し遂げる能力を持っている。スクラムにおけるチームのモデルは、柔軟性・創造性・生産性に最適化されたものとなっている。</w:t>
      </w:r>
      <w:r>
        <w:t xml:space="preserve"> </w:t>
      </w:r>
    </w:p>
    <w:p w:rsidR="002A2D70" w:rsidRDefault="002A2D70" w:rsidP="00A129FA">
      <w:pPr>
        <w:rPr>
          <w:rFonts w:cs="Times New Roman"/>
        </w:rPr>
      </w:pPr>
      <w:bookmarkStart w:id="14" w:name="_The_ScrumMaster"/>
      <w:bookmarkStart w:id="15" w:name="_The_Product_Owner"/>
      <w:bookmarkStart w:id="16" w:name="_Toc293592585"/>
      <w:bookmarkEnd w:id="14"/>
      <w:bookmarkEnd w:id="15"/>
      <w:r w:rsidRPr="00285D32">
        <w:rPr>
          <w:rFonts w:cs="ＭＳ Ｐ明朝" w:hint="eastAsia"/>
        </w:rPr>
        <w:t>スクラムチームは、プロダクトを反復的・漸進的に届ける。これは、フィードバックの機会を最大化するためである。「完了」したプロダクトを漸進的に届けることで、動作するプロダクトが常に利用可能な状態にしている。</w:t>
      </w:r>
    </w:p>
    <w:p w:rsidR="002A2D70" w:rsidRPr="00025032" w:rsidRDefault="002A2D70" w:rsidP="007C5203">
      <w:pPr>
        <w:pStyle w:val="Heading2"/>
        <w:rPr>
          <w:rFonts w:cs="Times New Roman"/>
        </w:rPr>
      </w:pPr>
      <w:bookmarkStart w:id="17" w:name="_Toc300183036"/>
      <w:r w:rsidRPr="00285D32">
        <w:rPr>
          <w:rFonts w:cs="ＭＳ ゴシック" w:hint="eastAsia"/>
        </w:rPr>
        <w:t>プロダクトオーナー</w:t>
      </w:r>
      <w:bookmarkEnd w:id="16"/>
      <w:bookmarkEnd w:id="17"/>
    </w:p>
    <w:p w:rsidR="002A2D70" w:rsidRDefault="002A2D70" w:rsidP="00CC3CDB">
      <w:pPr>
        <w:rPr>
          <w:rFonts w:cs="Times New Roman"/>
        </w:rPr>
      </w:pPr>
      <w:r w:rsidRPr="00285D32">
        <w:rPr>
          <w:rFonts w:cs="ＭＳ Ｐ明朝" w:hint="eastAsia"/>
        </w:rPr>
        <w:t>プロダクトオーナーは、プロダクトの価値と開発チームの作業を最大化することに責任を持つ。その作業は、組織・スクラムチーム・個人によって、大きく異なる。</w:t>
      </w:r>
    </w:p>
    <w:p w:rsidR="002A2D70" w:rsidRDefault="002A2D70" w:rsidP="007C5203">
      <w:pPr>
        <w:rPr>
          <w:rFonts w:cs="Times New Roman"/>
        </w:rPr>
      </w:pPr>
      <w:r w:rsidRPr="00285D32">
        <w:rPr>
          <w:rFonts w:cs="ＭＳ Ｐ明朝" w:hint="eastAsia"/>
        </w:rPr>
        <w:t>プロダクトオーナーは、プロダクトバックログの管理に責任を持つ唯一の人物である。プロダクトバックログの管理には、次のようなものがある。</w:t>
      </w:r>
    </w:p>
    <w:p w:rsidR="002A2D70" w:rsidRDefault="002A2D70" w:rsidP="00AB0181">
      <w:pPr>
        <w:pStyle w:val="ListBullet"/>
        <w:numPr>
          <w:ilvl w:val="0"/>
          <w:numId w:val="19"/>
        </w:numPr>
        <w:rPr>
          <w:rFonts w:cs="Times New Roman"/>
        </w:rPr>
      </w:pPr>
      <w:r w:rsidRPr="00285D32">
        <w:rPr>
          <w:rFonts w:cs="ＭＳ Ｐ明朝" w:hint="eastAsia"/>
        </w:rPr>
        <w:t>プロダクトバックログの項目を明確に表現する。</w:t>
      </w:r>
    </w:p>
    <w:p w:rsidR="002A2D70" w:rsidRDefault="002A2D70" w:rsidP="00AB0181">
      <w:pPr>
        <w:pStyle w:val="ListBullet"/>
        <w:numPr>
          <w:ilvl w:val="0"/>
          <w:numId w:val="19"/>
        </w:numPr>
      </w:pPr>
      <w:r w:rsidRPr="00285D32">
        <w:rPr>
          <w:rFonts w:cs="ＭＳ Ｐ明朝" w:hint="eastAsia"/>
        </w:rPr>
        <w:t>ゴールとミッションを達成できるようにプロダクトバックログの項目を並び替える。</w:t>
      </w:r>
      <w:r>
        <w:t xml:space="preserve"> </w:t>
      </w:r>
    </w:p>
    <w:p w:rsidR="002A2D70" w:rsidRDefault="002A2D70" w:rsidP="00AB0181">
      <w:pPr>
        <w:pStyle w:val="ListBullet"/>
        <w:numPr>
          <w:ilvl w:val="0"/>
          <w:numId w:val="19"/>
        </w:numPr>
        <w:rPr>
          <w:rFonts w:cs="Times New Roman"/>
        </w:rPr>
      </w:pPr>
      <w:r w:rsidRPr="00285D32">
        <w:rPr>
          <w:rFonts w:cs="ＭＳ Ｐ明朝" w:hint="eastAsia"/>
        </w:rPr>
        <w:t>開発チームが行う作業の価値を保証する。</w:t>
      </w:r>
    </w:p>
    <w:p w:rsidR="002A2D70" w:rsidRDefault="002A2D70" w:rsidP="00AB0181">
      <w:pPr>
        <w:pStyle w:val="ListBullet"/>
        <w:numPr>
          <w:ilvl w:val="0"/>
          <w:numId w:val="19"/>
        </w:numPr>
        <w:rPr>
          <w:rFonts w:cs="Times New Roman"/>
        </w:rPr>
      </w:pPr>
      <w:r w:rsidRPr="00285D32">
        <w:rPr>
          <w:rFonts w:cs="ＭＳ Ｐ明朝" w:hint="eastAsia"/>
        </w:rPr>
        <w:t>全員にプロダクトバックログを見える化・透明化・明確化し、スクラムチームに次の作業を伝える。</w:t>
      </w:r>
    </w:p>
    <w:p w:rsidR="002A2D70" w:rsidRDefault="002A2D70" w:rsidP="00403721">
      <w:pPr>
        <w:pStyle w:val="ListBullet"/>
        <w:numPr>
          <w:ilvl w:val="0"/>
          <w:numId w:val="19"/>
        </w:numPr>
      </w:pPr>
      <w:r w:rsidRPr="00285D32">
        <w:rPr>
          <w:rFonts w:cs="ＭＳ Ｐ明朝" w:hint="eastAsia"/>
        </w:rPr>
        <w:t>プロダクトバックログの項目を開発チームが理解できるようにする。</w:t>
      </w:r>
      <w:r>
        <w:t xml:space="preserve"> </w:t>
      </w:r>
    </w:p>
    <w:p w:rsidR="002A2D70" w:rsidRDefault="002A2D70" w:rsidP="00403721">
      <w:pPr>
        <w:rPr>
          <w:rFonts w:cs="Times New Roman"/>
        </w:rPr>
      </w:pPr>
      <w:r w:rsidRPr="00285D32">
        <w:rPr>
          <w:rFonts w:cs="ＭＳ Ｐ明朝" w:hint="eastAsia"/>
        </w:rPr>
        <w:t>上記の作業は、プロダクトオーナーが行う場合もあれば、開発チームが行う場合もある。いずれの場合も、最終的な責任はプロダクトオーナーが持つ。</w:t>
      </w:r>
    </w:p>
    <w:p w:rsidR="002A2D70" w:rsidRDefault="002A2D70" w:rsidP="00403721">
      <w:r w:rsidRPr="00285D32">
        <w:rPr>
          <w:rFonts w:cs="ＭＳ Ｐ明朝" w:hint="eastAsia"/>
        </w:rPr>
        <w:t>プロダクトオーナーは</w:t>
      </w:r>
      <w:r w:rsidRPr="00285D32">
        <w:t>1</w:t>
      </w:r>
      <w:r w:rsidRPr="00285D32">
        <w:rPr>
          <w:rFonts w:cs="ＭＳ Ｐ明朝" w:hint="eastAsia"/>
        </w:rPr>
        <w:t>人の人間であり、委員会であってはならない。委員会の要求をプロダクトオーナーがプロダクトバックログに反映することもできるが、優先度を変えるにはプロダクトオーナーが納得しなければならない。</w:t>
      </w:r>
      <w:r>
        <w:t xml:space="preserve"> </w:t>
      </w:r>
    </w:p>
    <w:p w:rsidR="002A2D70" w:rsidRDefault="002A2D70" w:rsidP="007961AE">
      <w:pPr>
        <w:rPr>
          <w:rFonts w:cs="Times New Roman"/>
        </w:rPr>
      </w:pPr>
      <w:r w:rsidRPr="00285D32">
        <w:rPr>
          <w:rFonts w:cs="ＭＳ Ｐ明朝" w:hint="eastAsia"/>
        </w:rPr>
        <w:t>プロダクトオーナーが成功するには、組織全体でプロダクトオーナーの意見を尊重しなければならない。プロダクトオーナーの決定は、プロダクトバックログの内容や優先度という形で見える化されている。開発チームの作業の優先度を変更できるのは、プロダクトオーナーだけである。また、開発チームも他からの作業依頼を受け付けてはいけない。</w:t>
      </w:r>
      <w:r w:rsidRPr="00453437">
        <w:t xml:space="preserve">  </w:t>
      </w:r>
    </w:p>
    <w:p w:rsidR="002A2D70" w:rsidRDefault="002A2D70" w:rsidP="007C5203">
      <w:pPr>
        <w:pStyle w:val="Heading2"/>
        <w:rPr>
          <w:rFonts w:cs="Times New Roman"/>
          <w:color w:val="000000"/>
          <w:sz w:val="24"/>
          <w:szCs w:val="24"/>
        </w:rPr>
      </w:pPr>
      <w:bookmarkStart w:id="18" w:name="_The_Team"/>
      <w:bookmarkStart w:id="19" w:name="_Toc293592586"/>
      <w:bookmarkStart w:id="20" w:name="_Toc300183037"/>
      <w:bookmarkEnd w:id="18"/>
      <w:r w:rsidRPr="00285D32">
        <w:rPr>
          <w:rFonts w:cs="ＭＳ ゴシック" w:hint="eastAsia"/>
        </w:rPr>
        <w:t>開発チーム</w:t>
      </w:r>
      <w:bookmarkEnd w:id="19"/>
      <w:bookmarkEnd w:id="20"/>
    </w:p>
    <w:p w:rsidR="002A2D70" w:rsidRDefault="002A2D70" w:rsidP="007C5203">
      <w:pPr>
        <w:rPr>
          <w:rFonts w:cs="Times New Roman"/>
        </w:rPr>
      </w:pPr>
      <w:r w:rsidRPr="00285D32">
        <w:rPr>
          <w:rFonts w:cs="ＭＳ Ｐ明朝" w:hint="eastAsia"/>
        </w:rPr>
        <w:t>開発チームは、リリース判断可能な「完了」したプロダクトのインクリメントを、各スプリントの終わりに届けることのできる専門家で構成されている。インクリメントを作成できるのは、開発チームのメンバだけである。</w:t>
      </w:r>
    </w:p>
    <w:p w:rsidR="002A2D70" w:rsidRDefault="002A2D70" w:rsidP="007C5203">
      <w:pPr>
        <w:rPr>
          <w:rFonts w:cs="Times New Roman"/>
        </w:rPr>
      </w:pPr>
      <w:r w:rsidRPr="00285D32">
        <w:rPr>
          <w:rFonts w:cs="ＭＳ Ｐ明朝" w:hint="eastAsia"/>
        </w:rPr>
        <w:t>開発チームは、自らの作業を構成・管理するものであり、そのことは組織からも認められている。その相乗効果によって、開発チーム全体の効率と効果が最適化される。開発チームには、次のような特徴がある。</w:t>
      </w:r>
    </w:p>
    <w:p w:rsidR="002A2D70" w:rsidRPr="00CD46B7" w:rsidRDefault="002A2D70" w:rsidP="00B11814">
      <w:pPr>
        <w:pStyle w:val="ListBullet"/>
        <w:numPr>
          <w:ilvl w:val="0"/>
          <w:numId w:val="19"/>
        </w:numPr>
        <w:rPr>
          <w:rFonts w:cs="Times New Roman"/>
          <w:sz w:val="20"/>
          <w:szCs w:val="20"/>
        </w:rPr>
      </w:pPr>
      <w:r w:rsidRPr="00285D32">
        <w:rPr>
          <w:rFonts w:cs="ＭＳ Ｐ明朝" w:hint="eastAsia"/>
        </w:rPr>
        <w:t>自己組織化されている。プロダクトバックログをリリース判断可能なインクリメントに変える方法は、誰も（スクラムマスターでさえも）教えてくれない。</w:t>
      </w:r>
      <w:r>
        <w:t xml:space="preserve"> </w:t>
      </w:r>
    </w:p>
    <w:p w:rsidR="002A2D70" w:rsidRPr="00B23800" w:rsidRDefault="002A2D70" w:rsidP="007C5203">
      <w:pPr>
        <w:pStyle w:val="ListBullet"/>
        <w:numPr>
          <w:ilvl w:val="0"/>
          <w:numId w:val="19"/>
        </w:numPr>
        <w:rPr>
          <w:rFonts w:cs="Times New Roman"/>
          <w:sz w:val="20"/>
          <w:szCs w:val="20"/>
        </w:rPr>
      </w:pPr>
      <w:r w:rsidRPr="00285D32">
        <w:rPr>
          <w:rFonts w:cs="ＭＳ Ｐ明朝" w:hint="eastAsia"/>
        </w:rPr>
        <w:t>機能横断的である。インクリメントを作成するスキルをチームとしてすべて備えている。</w:t>
      </w:r>
      <w:r>
        <w:t xml:space="preserve"> </w:t>
      </w:r>
    </w:p>
    <w:p w:rsidR="002A2D70" w:rsidRPr="00491062" w:rsidRDefault="002A2D70" w:rsidP="007C5203">
      <w:pPr>
        <w:pStyle w:val="ListBullet"/>
        <w:numPr>
          <w:ilvl w:val="0"/>
          <w:numId w:val="19"/>
        </w:numPr>
        <w:rPr>
          <w:rFonts w:cs="Times New Roman"/>
          <w:sz w:val="20"/>
          <w:szCs w:val="20"/>
        </w:rPr>
      </w:pPr>
      <w:r w:rsidRPr="00285D32">
        <w:rPr>
          <w:rFonts w:cs="ＭＳ Ｐ明朝" w:hint="eastAsia"/>
        </w:rPr>
        <w:t>ある人にしかできない作業があったとしても、メンバの肩書きは開発者だけである。このルールに例外はない。</w:t>
      </w:r>
    </w:p>
    <w:p w:rsidR="002A2D70" w:rsidRDefault="002A2D70" w:rsidP="00B23800">
      <w:pPr>
        <w:pStyle w:val="ListBullet"/>
        <w:numPr>
          <w:ilvl w:val="0"/>
          <w:numId w:val="19"/>
        </w:numPr>
        <w:rPr>
          <w:rFonts w:cs="Times New Roman"/>
        </w:rPr>
      </w:pPr>
      <w:r w:rsidRPr="00285D32">
        <w:rPr>
          <w:rFonts w:cs="ＭＳ Ｐ明朝" w:hint="eastAsia"/>
        </w:rPr>
        <w:t>メンバに専門能力や専門分野があったとしても、最終的な責任は開発チーム全体が持つ。</w:t>
      </w:r>
    </w:p>
    <w:p w:rsidR="002A2D70" w:rsidRPr="00331805" w:rsidRDefault="002A2D70" w:rsidP="00331805">
      <w:pPr>
        <w:pStyle w:val="ListBullet"/>
        <w:numPr>
          <w:ilvl w:val="0"/>
          <w:numId w:val="19"/>
        </w:numPr>
        <w:rPr>
          <w:rFonts w:cs="Times New Roman"/>
          <w:sz w:val="20"/>
          <w:szCs w:val="20"/>
        </w:rPr>
      </w:pPr>
      <w:r w:rsidRPr="00285D32">
        <w:rPr>
          <w:rFonts w:cs="ＭＳ Ｐ明朝" w:hint="eastAsia"/>
        </w:rPr>
        <w:t>テストやビジネス分析などに特化したサブチームは存在しない。</w:t>
      </w:r>
    </w:p>
    <w:p w:rsidR="002A2D70" w:rsidRDefault="002A2D70" w:rsidP="005C125D">
      <w:pPr>
        <w:pStyle w:val="Heading3"/>
        <w:rPr>
          <w:rFonts w:cs="Times New Roman"/>
        </w:rPr>
      </w:pPr>
      <w:r w:rsidRPr="00285D32">
        <w:rPr>
          <w:rFonts w:cs="ＭＳ ゴシック" w:hint="eastAsia"/>
        </w:rPr>
        <w:t>開発チームの規模</w:t>
      </w:r>
    </w:p>
    <w:p w:rsidR="002A2D70" w:rsidRDefault="002A2D70" w:rsidP="00964FF1">
      <w:pPr>
        <w:pStyle w:val="ListBullet"/>
        <w:numPr>
          <w:ilvl w:val="0"/>
          <w:numId w:val="0"/>
        </w:numPr>
        <w:rPr>
          <w:rFonts w:cs="Times New Roman"/>
        </w:rPr>
      </w:pPr>
      <w:r w:rsidRPr="00285D32">
        <w:rPr>
          <w:rFonts w:cs="ＭＳ Ｐ明朝" w:hint="eastAsia"/>
        </w:rPr>
        <w:t>開発チームに最適な人数は、小回りが利く程度に少なく、重要な作業が成し遂げられる程度に多い人数である。開発チームのメンバが</w:t>
      </w:r>
      <w:r w:rsidRPr="00285D32">
        <w:t>3</w:t>
      </w:r>
      <w:r w:rsidRPr="00285D32">
        <w:rPr>
          <w:rFonts w:cs="ＭＳ Ｐ明朝" w:hint="eastAsia"/>
        </w:rPr>
        <w:t>人未満の場合は、相互作用が少なく、生産性の向上につながらない。また、チームの規模が小さいと、スキル不足が原因で出荷判断可能なインクリメントをスプリントで届けられない可能性もでてくる。メンバが</w:t>
      </w:r>
      <w:r w:rsidRPr="00285D32">
        <w:t>9</w:t>
      </w:r>
      <w:r w:rsidRPr="00285D32">
        <w:rPr>
          <w:rFonts w:cs="ＭＳ Ｐ明朝" w:hint="eastAsia"/>
        </w:rPr>
        <w:t>人を超えた場合は、調整の機会が多くなってしまう。また、チームの規模が大きいと、経験的プロセスの管理が複雑になってしまう。スプリントバックログの作業に携わらないのであれば、プロダクトオーナーとスクラムマスターはこの人数には含まれない。</w:t>
      </w:r>
    </w:p>
    <w:p w:rsidR="002A2D70" w:rsidRPr="00606F6D" w:rsidRDefault="002A2D70" w:rsidP="006514BF">
      <w:pPr>
        <w:pStyle w:val="Heading2"/>
        <w:rPr>
          <w:rFonts w:cs="Times New Roman"/>
          <w:color w:val="000000"/>
        </w:rPr>
      </w:pPr>
      <w:bookmarkStart w:id="21" w:name="_Time_Boxes"/>
      <w:bookmarkStart w:id="22" w:name="_Toc293592587"/>
      <w:bookmarkStart w:id="23" w:name="_Toc300183038"/>
      <w:bookmarkEnd w:id="21"/>
      <w:r w:rsidRPr="00285D32">
        <w:rPr>
          <w:rFonts w:cs="ＭＳ ゴシック" w:hint="eastAsia"/>
        </w:rPr>
        <w:t>スクラムマスター</w:t>
      </w:r>
      <w:bookmarkEnd w:id="22"/>
      <w:bookmarkEnd w:id="23"/>
    </w:p>
    <w:p w:rsidR="002A2D70" w:rsidRDefault="002A2D70" w:rsidP="006514BF">
      <w:r w:rsidRPr="00285D32">
        <w:rPr>
          <w:rFonts w:cs="ＭＳ Ｐ明朝" w:hint="eastAsia"/>
        </w:rPr>
        <w:t>スクラムマスターは、スクラムの理解と成立に責任を持つ。そのためにスクラムマスターは、スクラムチームにスクラムの理論・プラクティス・ルールを守ってもらうようにする。スクラムマスターは、スクラムチームのサーバントリーダー（訳注：メンバが成果を上げるために支援や奉仕をするリーダーのこと）である。</w:t>
      </w:r>
      <w:r>
        <w:t xml:space="preserve"> </w:t>
      </w:r>
    </w:p>
    <w:p w:rsidR="002A2D70" w:rsidRDefault="002A2D70" w:rsidP="006514BF">
      <w:pPr>
        <w:rPr>
          <w:rFonts w:cs="Times New Roman"/>
        </w:rPr>
      </w:pPr>
      <w:r w:rsidRPr="00A836EE">
        <w:rPr>
          <w:rFonts w:cs="ＭＳ Ｐ明朝" w:hint="eastAsia"/>
        </w:rPr>
        <w:t>スクラムマスターは、スクラムチームとのやり取りで役に立つこと／立たないことをスクラムチームの外部の人たちに理解してもらうようにする。スクラムマスターは、みんなのやり取りを変えてもらうことで、スクラムチームの作る価値を最大化するのである。</w:t>
      </w:r>
    </w:p>
    <w:p w:rsidR="002A2D70" w:rsidRDefault="002A2D70" w:rsidP="006514BF">
      <w:pPr>
        <w:pStyle w:val="Heading3"/>
        <w:rPr>
          <w:rFonts w:cs="Times New Roman"/>
        </w:rPr>
      </w:pPr>
      <w:r w:rsidRPr="00424857">
        <w:rPr>
          <w:rFonts w:cs="ＭＳ ゴシック" w:hint="eastAsia"/>
        </w:rPr>
        <w:t>プロダクトオーナーの支援</w:t>
      </w:r>
    </w:p>
    <w:p w:rsidR="002A2D70" w:rsidRDefault="002A2D70" w:rsidP="006514BF">
      <w:pPr>
        <w:rPr>
          <w:rFonts w:cs="Times New Roman"/>
        </w:rPr>
      </w:pPr>
      <w:r w:rsidRPr="00424857">
        <w:rPr>
          <w:rFonts w:cs="ＭＳ Ｐ明朝" w:hint="eastAsia"/>
        </w:rPr>
        <w:t>スクラムマスターは、さまざまな形でプロダクトオーナーを支援する。</w:t>
      </w:r>
    </w:p>
    <w:p w:rsidR="002A2D70" w:rsidRDefault="002A2D70" w:rsidP="006514BF">
      <w:pPr>
        <w:pStyle w:val="ListBullet"/>
        <w:numPr>
          <w:ilvl w:val="0"/>
          <w:numId w:val="19"/>
        </w:numPr>
        <w:rPr>
          <w:rFonts w:cs="Times New Roman"/>
        </w:rPr>
      </w:pPr>
      <w:r w:rsidRPr="00424857">
        <w:rPr>
          <w:rFonts w:cs="ＭＳ Ｐ明朝" w:hint="eastAsia"/>
        </w:rPr>
        <w:t>効果的なプロダクトバックログの管理方法を探す。</w:t>
      </w:r>
    </w:p>
    <w:p w:rsidR="002A2D70" w:rsidRDefault="002A2D70" w:rsidP="00071533">
      <w:pPr>
        <w:pStyle w:val="ListBullet"/>
        <w:numPr>
          <w:ilvl w:val="0"/>
          <w:numId w:val="19"/>
        </w:numPr>
        <w:rPr>
          <w:rFonts w:cs="Times New Roman"/>
        </w:rPr>
      </w:pPr>
      <w:r w:rsidRPr="00424857">
        <w:rPr>
          <w:rFonts w:cs="ＭＳ Ｐ明朝" w:hint="eastAsia"/>
        </w:rPr>
        <w:t>ビジョン・ゴール・プロダクトバックログの項目を明確に開発チームに伝える。</w:t>
      </w:r>
    </w:p>
    <w:p w:rsidR="002A2D70" w:rsidRDefault="002A2D70" w:rsidP="00071533">
      <w:pPr>
        <w:pStyle w:val="ListBullet"/>
        <w:numPr>
          <w:ilvl w:val="0"/>
          <w:numId w:val="19"/>
        </w:numPr>
        <w:rPr>
          <w:rFonts w:cs="Times New Roman"/>
        </w:rPr>
      </w:pPr>
      <w:r w:rsidRPr="00424857">
        <w:rPr>
          <w:rFonts w:cs="ＭＳ Ｐ明朝" w:hint="eastAsia"/>
        </w:rPr>
        <w:t>明確で簡潔なプロダクトバックログの項目の作成方法を開発チームに教える。</w:t>
      </w:r>
    </w:p>
    <w:p w:rsidR="002A2D70" w:rsidRDefault="002A2D70" w:rsidP="00071533">
      <w:pPr>
        <w:pStyle w:val="ListBullet"/>
        <w:numPr>
          <w:ilvl w:val="0"/>
          <w:numId w:val="19"/>
        </w:numPr>
        <w:rPr>
          <w:rFonts w:cs="Times New Roman"/>
        </w:rPr>
      </w:pPr>
      <w:r w:rsidRPr="00424857">
        <w:rPr>
          <w:rFonts w:cs="ＭＳ Ｐ明朝" w:hint="eastAsia"/>
        </w:rPr>
        <w:t>経験主義における長期のプロダクト計画について理解する。</w:t>
      </w:r>
    </w:p>
    <w:p w:rsidR="002A2D70" w:rsidRDefault="002A2D70" w:rsidP="00071533">
      <w:pPr>
        <w:pStyle w:val="ListBullet"/>
        <w:numPr>
          <w:ilvl w:val="0"/>
          <w:numId w:val="19"/>
        </w:numPr>
        <w:rPr>
          <w:rFonts w:cs="Times New Roman"/>
        </w:rPr>
      </w:pPr>
      <w:r w:rsidRPr="00424857">
        <w:rPr>
          <w:rFonts w:cs="ＭＳ Ｐ明朝" w:hint="eastAsia"/>
        </w:rPr>
        <w:t>アジャイルを理解・実践する。</w:t>
      </w:r>
    </w:p>
    <w:p w:rsidR="002A2D70" w:rsidRDefault="002A2D70" w:rsidP="00071533">
      <w:pPr>
        <w:pStyle w:val="ListBullet"/>
        <w:numPr>
          <w:ilvl w:val="0"/>
          <w:numId w:val="19"/>
        </w:numPr>
        <w:rPr>
          <w:rFonts w:cs="Times New Roman"/>
        </w:rPr>
      </w:pPr>
      <w:r w:rsidRPr="00424857">
        <w:rPr>
          <w:rFonts w:cs="ＭＳ Ｐ明朝" w:hint="eastAsia"/>
        </w:rPr>
        <w:t>要望・必要に応じてスクラムイベントをファシリテートする。</w:t>
      </w:r>
    </w:p>
    <w:p w:rsidR="002A2D70" w:rsidRDefault="002A2D70" w:rsidP="006514BF">
      <w:pPr>
        <w:pStyle w:val="Heading3"/>
        <w:rPr>
          <w:rFonts w:cs="Times New Roman"/>
        </w:rPr>
      </w:pPr>
      <w:r w:rsidRPr="00424857">
        <w:rPr>
          <w:rFonts w:cs="ＭＳ ゴシック" w:hint="eastAsia"/>
        </w:rPr>
        <w:t>開発チームの支援</w:t>
      </w:r>
    </w:p>
    <w:p w:rsidR="002A2D70" w:rsidRDefault="002A2D70" w:rsidP="006F244A">
      <w:pPr>
        <w:rPr>
          <w:rFonts w:cs="Times New Roman"/>
        </w:rPr>
      </w:pPr>
      <w:r w:rsidRPr="00424857">
        <w:rPr>
          <w:rFonts w:cs="ＭＳ Ｐ明朝" w:hint="eastAsia"/>
        </w:rPr>
        <w:t>スクラムマスターは、さまざまな形で開発チームを支援する。</w:t>
      </w:r>
    </w:p>
    <w:p w:rsidR="002A2D70" w:rsidRDefault="002A2D70" w:rsidP="006514BF">
      <w:pPr>
        <w:pStyle w:val="ListParagraph"/>
        <w:numPr>
          <w:ilvl w:val="0"/>
          <w:numId w:val="24"/>
        </w:numPr>
        <w:rPr>
          <w:rFonts w:cs="Times New Roman"/>
        </w:rPr>
      </w:pPr>
      <w:r w:rsidRPr="00424857">
        <w:rPr>
          <w:rFonts w:cs="ＭＳ Ｐ明朝" w:hint="eastAsia"/>
        </w:rPr>
        <w:t>自己組織化・機能横断的な開発チームをコーチする。</w:t>
      </w:r>
    </w:p>
    <w:p w:rsidR="002A2D70" w:rsidRDefault="002A2D70" w:rsidP="00CB7555">
      <w:pPr>
        <w:pStyle w:val="ListParagraph"/>
        <w:numPr>
          <w:ilvl w:val="0"/>
          <w:numId w:val="24"/>
        </w:numPr>
        <w:rPr>
          <w:rFonts w:cs="Times New Roman"/>
        </w:rPr>
      </w:pPr>
      <w:r w:rsidRPr="00424857">
        <w:rPr>
          <w:rFonts w:cs="ＭＳ Ｐ明朝" w:hint="eastAsia"/>
        </w:rPr>
        <w:t>高価値のプロダクトを作る方法を開発チームに教育・指導する。</w:t>
      </w:r>
    </w:p>
    <w:p w:rsidR="002A2D70" w:rsidRDefault="002A2D70" w:rsidP="00CB7555">
      <w:pPr>
        <w:pStyle w:val="ListParagraph"/>
        <w:numPr>
          <w:ilvl w:val="0"/>
          <w:numId w:val="24"/>
        </w:numPr>
        <w:rPr>
          <w:rFonts w:cs="Times New Roman"/>
        </w:rPr>
      </w:pPr>
      <w:r w:rsidRPr="00424857">
        <w:rPr>
          <w:rFonts w:cs="ＭＳ Ｐ明朝" w:hint="eastAsia"/>
        </w:rPr>
        <w:t>開発チームの進捗を妨げるものを排除する。</w:t>
      </w:r>
    </w:p>
    <w:p w:rsidR="002A2D70" w:rsidRDefault="002A2D70" w:rsidP="00CB7555">
      <w:pPr>
        <w:pStyle w:val="ListParagraph"/>
        <w:numPr>
          <w:ilvl w:val="0"/>
          <w:numId w:val="24"/>
        </w:numPr>
        <w:rPr>
          <w:rFonts w:cs="Times New Roman"/>
        </w:rPr>
      </w:pPr>
      <w:r w:rsidRPr="00424857">
        <w:rPr>
          <w:rFonts w:cs="ＭＳ Ｐ明朝" w:hint="eastAsia"/>
        </w:rPr>
        <w:t>要望・必要に応じてスクラムイベントをファシリテートする。</w:t>
      </w:r>
    </w:p>
    <w:p w:rsidR="002A2D70" w:rsidRPr="000F0A94" w:rsidRDefault="002A2D70" w:rsidP="00B63D5E">
      <w:pPr>
        <w:pStyle w:val="ListParagraph"/>
        <w:numPr>
          <w:ilvl w:val="0"/>
          <w:numId w:val="24"/>
        </w:numPr>
        <w:rPr>
          <w:rFonts w:cs="Times New Roman"/>
        </w:rPr>
      </w:pPr>
      <w:r w:rsidRPr="00424857">
        <w:rPr>
          <w:rFonts w:cs="ＭＳ Ｐ明朝" w:hint="eastAsia"/>
        </w:rPr>
        <w:t>スクラムがまだ完全に適用・理解されていない組織環境で、開発チームをコーチする。</w:t>
      </w:r>
    </w:p>
    <w:p w:rsidR="002A2D70" w:rsidRDefault="002A2D70" w:rsidP="006514BF">
      <w:pPr>
        <w:pStyle w:val="Heading3"/>
        <w:rPr>
          <w:rFonts w:cs="Times New Roman"/>
        </w:rPr>
      </w:pPr>
      <w:r w:rsidRPr="00424857">
        <w:rPr>
          <w:rFonts w:cs="ＭＳ ゴシック" w:hint="eastAsia"/>
        </w:rPr>
        <w:t>組織の支援</w:t>
      </w:r>
    </w:p>
    <w:p w:rsidR="002A2D70" w:rsidRDefault="002A2D70" w:rsidP="00B63D5E">
      <w:pPr>
        <w:rPr>
          <w:rFonts w:cs="Times New Roman"/>
        </w:rPr>
      </w:pPr>
      <w:r w:rsidRPr="00424857">
        <w:rPr>
          <w:rFonts w:cs="ＭＳ Ｐ明朝" w:hint="eastAsia"/>
        </w:rPr>
        <w:t>スクラムマスターは、さまざまな形で組織を支援する。</w:t>
      </w:r>
    </w:p>
    <w:p w:rsidR="002A2D70" w:rsidRDefault="002A2D70" w:rsidP="006514BF">
      <w:pPr>
        <w:pStyle w:val="ListParagraph"/>
        <w:numPr>
          <w:ilvl w:val="0"/>
          <w:numId w:val="24"/>
        </w:numPr>
      </w:pPr>
      <w:r w:rsidRPr="00424857">
        <w:rPr>
          <w:rFonts w:cs="ＭＳ Ｐ明朝" w:hint="eastAsia"/>
        </w:rPr>
        <w:t>スクラムの導入を指導・コーチする。</w:t>
      </w:r>
      <w:r>
        <w:t xml:space="preserve"> </w:t>
      </w:r>
    </w:p>
    <w:p w:rsidR="002A2D70" w:rsidRDefault="002A2D70" w:rsidP="006514BF">
      <w:pPr>
        <w:pStyle w:val="ListParagraph"/>
        <w:numPr>
          <w:ilvl w:val="0"/>
          <w:numId w:val="24"/>
        </w:numPr>
        <w:rPr>
          <w:rFonts w:cs="Times New Roman"/>
        </w:rPr>
      </w:pPr>
      <w:r w:rsidRPr="00424857">
        <w:rPr>
          <w:rFonts w:cs="ＭＳ Ｐ明朝" w:hint="eastAsia"/>
        </w:rPr>
        <w:t>組織にあったスクラムの推進方法を計画する。</w:t>
      </w:r>
      <w:r w:rsidRPr="000E4D38">
        <w:t xml:space="preserve"> </w:t>
      </w:r>
    </w:p>
    <w:p w:rsidR="002A2D70" w:rsidRDefault="002A2D70" w:rsidP="006514BF">
      <w:pPr>
        <w:pStyle w:val="ListParagraph"/>
        <w:numPr>
          <w:ilvl w:val="0"/>
          <w:numId w:val="24"/>
        </w:numPr>
        <w:rPr>
          <w:rFonts w:cs="Times New Roman"/>
        </w:rPr>
      </w:pPr>
      <w:r w:rsidRPr="00424857">
        <w:rPr>
          <w:rFonts w:cs="ＭＳ Ｐ明朝" w:hint="eastAsia"/>
        </w:rPr>
        <w:t>スクラムと経験的プロダクト開発を従業員や関係者に理解・実施してもらう。</w:t>
      </w:r>
    </w:p>
    <w:p w:rsidR="002A2D70" w:rsidRDefault="002A2D70" w:rsidP="006514BF">
      <w:pPr>
        <w:pStyle w:val="ListParagraph"/>
        <w:numPr>
          <w:ilvl w:val="0"/>
          <w:numId w:val="24"/>
        </w:numPr>
        <w:rPr>
          <w:rFonts w:cs="Times New Roman"/>
        </w:rPr>
      </w:pPr>
      <w:r w:rsidRPr="00424857">
        <w:rPr>
          <w:rFonts w:cs="ＭＳ Ｐ明朝" w:hint="eastAsia"/>
        </w:rPr>
        <w:t>スクラムチームの生産性を高めるような変化を促す。</w:t>
      </w:r>
    </w:p>
    <w:p w:rsidR="002A2D70" w:rsidRDefault="002A2D70" w:rsidP="006514BF">
      <w:pPr>
        <w:pStyle w:val="ListParagraph"/>
        <w:numPr>
          <w:ilvl w:val="0"/>
          <w:numId w:val="24"/>
        </w:numPr>
      </w:pPr>
      <w:r w:rsidRPr="00424857">
        <w:rPr>
          <w:rFonts w:cs="ＭＳ Ｐ明朝" w:hint="eastAsia"/>
        </w:rPr>
        <w:t>他のスクラムマスターと一緒に組織へのスクラム導入の効果を高める。</w:t>
      </w:r>
      <w:r>
        <w:t>.</w:t>
      </w:r>
    </w:p>
    <w:p w:rsidR="002A2D70" w:rsidRDefault="002A2D70" w:rsidP="007C5203">
      <w:pPr>
        <w:pStyle w:val="Heading1"/>
        <w:rPr>
          <w:rFonts w:cs="Times New Roman"/>
        </w:rPr>
      </w:pPr>
      <w:bookmarkStart w:id="24" w:name="_Scrum_Events"/>
      <w:bookmarkStart w:id="25" w:name="_Toc293592588"/>
      <w:bookmarkStart w:id="26" w:name="_Toc300183039"/>
      <w:bookmarkEnd w:id="24"/>
      <w:r w:rsidRPr="00424857">
        <w:rPr>
          <w:rFonts w:cs="ＭＳ ゴシック" w:hint="eastAsia"/>
        </w:rPr>
        <w:t>スクラムイベント</w:t>
      </w:r>
      <w:bookmarkEnd w:id="25"/>
      <w:bookmarkEnd w:id="26"/>
    </w:p>
    <w:p w:rsidR="002A2D70" w:rsidRDefault="002A2D70" w:rsidP="00057195">
      <w:r w:rsidRPr="00424857">
        <w:rPr>
          <w:rFonts w:cs="ＭＳ Ｐ明朝" w:hint="eastAsia"/>
        </w:rPr>
        <w:t>スクラムでは、イベントを設けて規則性を作り出し、スクラムで定義されていないミーティングの必要性を最小化している。イベントには、時間に上限のあるタイムボックスを使う。これは、計画プロセスで時間を無駄にせず、必要な分だけ時間を使うようにするためである。</w:t>
      </w:r>
      <w:r>
        <w:t xml:space="preserve"> </w:t>
      </w:r>
    </w:p>
    <w:p w:rsidR="002A2D70" w:rsidRPr="00B076C7" w:rsidRDefault="002A2D70" w:rsidP="00057195">
      <w:pPr>
        <w:rPr>
          <w:rFonts w:cs="Times New Roman"/>
        </w:rPr>
      </w:pPr>
      <w:r w:rsidRPr="00424857">
        <w:rPr>
          <w:rFonts w:cs="ＭＳ Ｐ明朝" w:hint="eastAsia"/>
        </w:rPr>
        <w:t>スプリント以外のすべてのスクラムイベントは、何かを検査・適応する機会である（スプリントはその他のイベントの入れ物である）。これらのイベントは、重要な透明性や検査が実現できるように設計されている。これらのイベントがなければ、透明性は低下し、検査・適応の機会の多くを失うのである。</w:t>
      </w:r>
    </w:p>
    <w:p w:rsidR="002A2D70" w:rsidRDefault="002A2D70" w:rsidP="000B43BB">
      <w:pPr>
        <w:pStyle w:val="Heading2"/>
        <w:rPr>
          <w:rFonts w:cs="Times New Roman"/>
        </w:rPr>
      </w:pPr>
      <w:bookmarkStart w:id="27" w:name="_Release_Planning_Meeting"/>
      <w:bookmarkStart w:id="28" w:name="_The_Sprint"/>
      <w:bookmarkStart w:id="29" w:name="_Toc293592590"/>
      <w:bookmarkStart w:id="30" w:name="_Toc300183040"/>
      <w:bookmarkStart w:id="31" w:name="_Toc293592589"/>
      <w:bookmarkEnd w:id="27"/>
      <w:bookmarkEnd w:id="28"/>
      <w:r w:rsidRPr="00424857">
        <w:rPr>
          <w:rFonts w:cs="ＭＳ ゴシック" w:hint="eastAsia"/>
        </w:rPr>
        <w:t>スプリント</w:t>
      </w:r>
      <w:bookmarkEnd w:id="29"/>
      <w:bookmarkEnd w:id="30"/>
    </w:p>
    <w:p w:rsidR="002A2D70" w:rsidRPr="005A0513" w:rsidRDefault="002A2D70" w:rsidP="000B43BB">
      <w:pPr>
        <w:rPr>
          <w:rFonts w:cs="Times New Roman"/>
        </w:rPr>
      </w:pPr>
      <w:r w:rsidRPr="00424857">
        <w:rPr>
          <w:rFonts w:cs="ＭＳ Ｐ明朝" w:hint="eastAsia"/>
        </w:rPr>
        <w:t>スクラムの中心はスプリントである。これは、「完了」した、動作する、リリース判断可能なプロダクトのインクリメントを作るための、</w:t>
      </w:r>
      <w:r w:rsidRPr="00424857">
        <w:t>1</w:t>
      </w:r>
      <w:r w:rsidRPr="00424857">
        <w:rPr>
          <w:rFonts w:cs="ＭＳ Ｐ明朝" w:hint="eastAsia"/>
        </w:rPr>
        <w:t>か月以下のタイムボックスである。スプリントは、開発作業を行う連続した期間である。スプリントが終了すると、新しいスプリントが開始される。</w:t>
      </w:r>
    </w:p>
    <w:p w:rsidR="002A2D70" w:rsidRDefault="002A2D70" w:rsidP="00DA56A1">
      <w:pPr>
        <w:pStyle w:val="ListBullet"/>
        <w:numPr>
          <w:ilvl w:val="0"/>
          <w:numId w:val="0"/>
        </w:numPr>
        <w:rPr>
          <w:rFonts w:cs="Times New Roman"/>
          <w:color w:val="000000"/>
        </w:rPr>
      </w:pPr>
      <w:r w:rsidRPr="00424857">
        <w:rPr>
          <w:rFonts w:cs="ＭＳ Ｐ明朝" w:hint="eastAsia"/>
        </w:rPr>
        <w:t>スプリントは、スプリント計画ミーティング・デイリースクラム・開発作業・スプリントレビューミーティング・スプリントレトロスペクティブで構成される。</w:t>
      </w:r>
      <w:r>
        <w:t xml:space="preserve"> </w:t>
      </w:r>
    </w:p>
    <w:p w:rsidR="002A2D70" w:rsidRDefault="002A2D70" w:rsidP="000B43BB">
      <w:r w:rsidRPr="00424857">
        <w:rPr>
          <w:rFonts w:cs="ＭＳ Ｐ明朝" w:hint="eastAsia"/>
        </w:rPr>
        <w:t>スプリントでは、次のようなことを行う。</w:t>
      </w:r>
      <w:r>
        <w:t xml:space="preserve"> </w:t>
      </w:r>
    </w:p>
    <w:p w:rsidR="002A2D70" w:rsidRPr="007C5203" w:rsidRDefault="002A2D70" w:rsidP="000B43BB">
      <w:pPr>
        <w:pStyle w:val="ListBullet"/>
        <w:numPr>
          <w:ilvl w:val="0"/>
          <w:numId w:val="19"/>
        </w:numPr>
        <w:rPr>
          <w:rFonts w:cs="Times New Roman"/>
          <w:color w:val="000000"/>
        </w:rPr>
      </w:pPr>
      <w:r w:rsidRPr="00424857">
        <w:rPr>
          <w:rFonts w:cs="ＭＳ Ｐ明朝" w:hint="eastAsia"/>
        </w:rPr>
        <w:t>スプリントゴールに影響するような変更を加えない。</w:t>
      </w:r>
      <w:r>
        <w:t xml:space="preserve"> </w:t>
      </w:r>
    </w:p>
    <w:p w:rsidR="002A2D70" w:rsidRPr="00C3436B" w:rsidRDefault="002A2D70" w:rsidP="000B43BB">
      <w:pPr>
        <w:pStyle w:val="ListBullet"/>
        <w:numPr>
          <w:ilvl w:val="0"/>
          <w:numId w:val="19"/>
        </w:numPr>
        <w:rPr>
          <w:rFonts w:cs="Times New Roman"/>
          <w:color w:val="000000"/>
        </w:rPr>
      </w:pPr>
      <w:r w:rsidRPr="00424857">
        <w:rPr>
          <w:rFonts w:cs="ＭＳ Ｐ明朝" w:hint="eastAsia"/>
        </w:rPr>
        <w:t>開発チームの編成や品質目標を維持する。</w:t>
      </w:r>
    </w:p>
    <w:p w:rsidR="002A2D70" w:rsidRPr="007C5203" w:rsidRDefault="002A2D70" w:rsidP="000B43BB">
      <w:pPr>
        <w:pStyle w:val="ListBullet"/>
        <w:numPr>
          <w:ilvl w:val="0"/>
          <w:numId w:val="19"/>
        </w:numPr>
        <w:rPr>
          <w:rFonts w:cs="Times New Roman"/>
          <w:color w:val="000000"/>
        </w:rPr>
      </w:pPr>
      <w:r w:rsidRPr="00424857">
        <w:rPr>
          <w:rFonts w:cs="ＭＳ Ｐ明朝" w:hint="eastAsia"/>
        </w:rPr>
        <w:t>学習が進むにつれて、スコープが明確化され、プロダクトオーナーと開発チームの交渉が必要になる可能性がある。</w:t>
      </w:r>
    </w:p>
    <w:p w:rsidR="002A2D70" w:rsidRDefault="002A2D70" w:rsidP="000B43BB">
      <w:pPr>
        <w:rPr>
          <w:rFonts w:cs="Times New Roman"/>
        </w:rPr>
      </w:pPr>
      <w:r w:rsidRPr="00424857">
        <w:rPr>
          <w:rFonts w:cs="ＭＳ Ｐ明朝" w:hint="eastAsia"/>
        </w:rPr>
        <w:t>スプリントは</w:t>
      </w:r>
      <w:r w:rsidRPr="00424857">
        <w:t>1</w:t>
      </w:r>
      <w:r w:rsidRPr="00424857">
        <w:rPr>
          <w:rFonts w:cs="ＭＳ Ｐ明朝" w:hint="eastAsia"/>
        </w:rPr>
        <w:t>か月以内のプロジェクトと考えることができる。プロジェクト同様、スプリントは何かを成し遂げるために使う。スプリントには、開発対象の定義・開発のための設計や柔軟な計画・開発作業・成果物となるプロダクトが含まれる。</w:t>
      </w:r>
      <w:r w:rsidRPr="000172DE">
        <w:t xml:space="preserve"> </w:t>
      </w:r>
    </w:p>
    <w:p w:rsidR="002A2D70" w:rsidRDefault="002A2D70" w:rsidP="000B43BB">
      <w:pPr>
        <w:rPr>
          <w:rFonts w:cs="Times New Roman"/>
        </w:rPr>
      </w:pPr>
      <w:r w:rsidRPr="00424857">
        <w:rPr>
          <w:rFonts w:cs="ＭＳ Ｐ明朝" w:hint="eastAsia"/>
        </w:rPr>
        <w:t>スプリントの期間は</w:t>
      </w:r>
      <w:r w:rsidRPr="00424857">
        <w:t>1</w:t>
      </w:r>
      <w:r w:rsidRPr="00424857">
        <w:rPr>
          <w:rFonts w:cs="ＭＳ Ｐ明朝" w:hint="eastAsia"/>
        </w:rPr>
        <w:t>か月以内である。スプリントが長すぎると、開発対象の定義が変更されたり、複雑度が上昇したり、リスクが増大したりする可能性がある。スプリントでは、ゴールへの進捗を少なくとも</w:t>
      </w:r>
      <w:r w:rsidRPr="00424857">
        <w:t>1</w:t>
      </w:r>
      <w:r w:rsidRPr="00424857">
        <w:rPr>
          <w:rFonts w:cs="ＭＳ Ｐ明朝" w:hint="eastAsia"/>
        </w:rPr>
        <w:t>か月ごとに検査・適応して、予測可能にしている。また、リスクも</w:t>
      </w:r>
      <w:r w:rsidRPr="00424857">
        <w:t>1</w:t>
      </w:r>
      <w:r w:rsidRPr="00424857">
        <w:rPr>
          <w:rFonts w:cs="ＭＳ Ｐ明朝" w:hint="eastAsia"/>
        </w:rPr>
        <w:t>か月分のコストに収まるようにしている。</w:t>
      </w:r>
    </w:p>
    <w:p w:rsidR="002A2D70" w:rsidRDefault="002A2D70" w:rsidP="000B43BB">
      <w:pPr>
        <w:pStyle w:val="Heading3"/>
        <w:rPr>
          <w:rFonts w:cs="Times New Roman"/>
        </w:rPr>
      </w:pPr>
      <w:r w:rsidRPr="00424857">
        <w:rPr>
          <w:rFonts w:cs="ＭＳ ゴシック" w:hint="eastAsia"/>
        </w:rPr>
        <w:t>スプリントの中止</w:t>
      </w:r>
    </w:p>
    <w:p w:rsidR="002A2D70" w:rsidRDefault="002A2D70" w:rsidP="00EE1E26">
      <w:r w:rsidRPr="00424857">
        <w:rPr>
          <w:rFonts w:cs="ＭＳ Ｐ明朝" w:hint="eastAsia"/>
        </w:rPr>
        <w:t>スプリントはタイムボックスの終了前に中止できる。スプリントを中止する権限があるのは、プロダクトオーナーだけである。このとき、関係者・チーム・スクラムマスターの意見を参考にすることもできる。</w:t>
      </w:r>
      <w:r>
        <w:t xml:space="preserve"> </w:t>
      </w:r>
    </w:p>
    <w:p w:rsidR="002A2D70" w:rsidRDefault="002A2D70" w:rsidP="00EE1E26">
      <w:r w:rsidRPr="00424857">
        <w:rPr>
          <w:rFonts w:cs="ＭＳ Ｐ明朝" w:hint="eastAsia"/>
        </w:rPr>
        <w:t>スプリントゴールが古くなったらスプリントを中止する。会社の方向性や市場・技術の状況が変化すると、スプリントゴールが古くなってしまう。通常、状況を考えて意味がなくなったと思えば、スプリントを中止すべきである。ただし、スプリントの期間は短いので、中止したからといってさほど意味をなすことはない。</w:t>
      </w:r>
      <w:r>
        <w:rPr>
          <w:rStyle w:val="CommentReference"/>
          <w:rFonts w:cs="Times New Roman"/>
        </w:rPr>
        <w:commentReference w:id="32"/>
      </w:r>
      <w:r>
        <w:t xml:space="preserve"> </w:t>
      </w:r>
    </w:p>
    <w:p w:rsidR="002A2D70" w:rsidRDefault="002A2D70" w:rsidP="00EE1E26">
      <w:r w:rsidRPr="00424857">
        <w:rPr>
          <w:rFonts w:cs="ＭＳ Ｐ明朝" w:hint="eastAsia"/>
        </w:rPr>
        <w:t>スプリントを中止したら、プロダクトバックログの「完了」した項目をレビューする。出荷判断可能なものであれば、プロダクトオーナーが受け入れる。未完成のものは、再見積もりをしてから、プロダクトバックログに戻す。かかった作業は失われたものとなるので、再見積もりが必要になることが多い。</w:t>
      </w:r>
      <w:r>
        <w:t xml:space="preserve"> </w:t>
      </w:r>
    </w:p>
    <w:p w:rsidR="002A2D70" w:rsidRDefault="002A2D70" w:rsidP="00EE1E26">
      <w:pPr>
        <w:rPr>
          <w:rFonts w:cs="Times New Roman"/>
        </w:rPr>
      </w:pPr>
      <w:r w:rsidRPr="00424857">
        <w:rPr>
          <w:rFonts w:cs="ＭＳ Ｐ明朝" w:hint="eastAsia"/>
        </w:rPr>
        <w:t>スプリントが中止されると、新しいスプリントのスプリント計画ミーティングが必要となり、それを開催するリソースを消費してしまう。スプリントの中止によって、チームのトラウマになることもある。しかし、中止はめったに起きないことである。</w:t>
      </w:r>
    </w:p>
    <w:p w:rsidR="002A2D70" w:rsidRDefault="002A2D70" w:rsidP="006F62E2">
      <w:pPr>
        <w:pStyle w:val="Heading2"/>
        <w:rPr>
          <w:rFonts w:cs="Times New Roman"/>
        </w:rPr>
      </w:pPr>
      <w:bookmarkStart w:id="33" w:name="_Toc300183041"/>
      <w:r w:rsidRPr="00424857">
        <w:rPr>
          <w:rFonts w:cs="ＭＳ ゴシック" w:hint="eastAsia"/>
        </w:rPr>
        <w:t>スプリント計画ミーティング</w:t>
      </w:r>
      <w:bookmarkEnd w:id="31"/>
      <w:bookmarkEnd w:id="33"/>
    </w:p>
    <w:p w:rsidR="002A2D70" w:rsidRDefault="002A2D70" w:rsidP="006F62E2">
      <w:pPr>
        <w:rPr>
          <w:rFonts w:cs="Times New Roman"/>
        </w:rPr>
      </w:pPr>
      <w:r w:rsidRPr="00424857">
        <w:rPr>
          <w:rFonts w:cs="ＭＳ Ｐ明朝" w:hint="eastAsia"/>
        </w:rPr>
        <w:t>スプリントの作業は、スプリント計画ミーティングで計画する。計画はスクラムチームの共同作業である。</w:t>
      </w:r>
    </w:p>
    <w:p w:rsidR="002A2D70" w:rsidRDefault="002A2D70" w:rsidP="00D733A7">
      <w:r w:rsidRPr="00424857">
        <w:rPr>
          <w:rFonts w:cs="ＭＳ Ｐ明朝" w:hint="eastAsia"/>
        </w:rPr>
        <w:t>スプリントが</w:t>
      </w:r>
      <w:r w:rsidRPr="00424857">
        <w:t>1</w:t>
      </w:r>
      <w:r w:rsidRPr="00424857">
        <w:rPr>
          <w:rFonts w:cs="ＭＳ Ｐ明朝" w:hint="eastAsia"/>
        </w:rPr>
        <w:t>か月の場合、スプリント計画ミーティングのタイムボックスは</w:t>
      </w:r>
      <w:r w:rsidRPr="00424857">
        <w:t>8</w:t>
      </w:r>
      <w:r w:rsidRPr="00424857">
        <w:rPr>
          <w:rFonts w:cs="ＭＳ Ｐ明朝" w:hint="eastAsia"/>
        </w:rPr>
        <w:t>時間である。スプリントの期間が短ければ、その長さに比例して時間が短くなる。たとえば、スプリントが</w:t>
      </w:r>
      <w:r w:rsidRPr="00424857">
        <w:t>2</w:t>
      </w:r>
      <w:r w:rsidRPr="00424857">
        <w:rPr>
          <w:rFonts w:cs="ＭＳ Ｐ明朝" w:hint="eastAsia"/>
        </w:rPr>
        <w:t>週間の場合、スプリント計画ミーティングは</w:t>
      </w:r>
      <w:r w:rsidRPr="00424857">
        <w:t>4</w:t>
      </w:r>
      <w:r w:rsidRPr="00424857">
        <w:rPr>
          <w:rFonts w:cs="ＭＳ Ｐ明朝" w:hint="eastAsia"/>
        </w:rPr>
        <w:t>時間になる。</w:t>
      </w:r>
      <w:r>
        <w:t xml:space="preserve"> </w:t>
      </w:r>
    </w:p>
    <w:p w:rsidR="002A2D70" w:rsidRDefault="002A2D70" w:rsidP="00F8436A">
      <w:pPr>
        <w:rPr>
          <w:rFonts w:cs="Times New Roman"/>
        </w:rPr>
      </w:pPr>
      <w:r w:rsidRPr="00424857">
        <w:rPr>
          <w:rFonts w:cs="ＭＳ Ｐ明朝" w:hint="eastAsia"/>
        </w:rPr>
        <w:t>スプリント計画ミーティングは</w:t>
      </w:r>
      <w:r w:rsidRPr="00424857">
        <w:t>2</w:t>
      </w:r>
      <w:r w:rsidRPr="00424857">
        <w:rPr>
          <w:rFonts w:cs="ＭＳ Ｐ明朝" w:hint="eastAsia"/>
        </w:rPr>
        <w:t>部構成となる。それぞれ半分ずつのタイムボックスを使い、次の質問に答える。</w:t>
      </w:r>
    </w:p>
    <w:p w:rsidR="002A2D70" w:rsidRDefault="002A2D70" w:rsidP="00F8436A">
      <w:pPr>
        <w:pStyle w:val="ListBullet"/>
        <w:numPr>
          <w:ilvl w:val="0"/>
          <w:numId w:val="19"/>
        </w:numPr>
        <w:rPr>
          <w:rFonts w:cs="Times New Roman"/>
        </w:rPr>
      </w:pPr>
      <w:r w:rsidRPr="00424857">
        <w:rPr>
          <w:rFonts w:cs="ＭＳ Ｐ明朝" w:hint="eastAsia"/>
        </w:rPr>
        <w:t>スプリントの成果であるインクリメントに何を入れるか？</w:t>
      </w:r>
    </w:p>
    <w:p w:rsidR="002A2D70" w:rsidRDefault="002A2D70" w:rsidP="00F8436A">
      <w:pPr>
        <w:pStyle w:val="ListBullet"/>
        <w:numPr>
          <w:ilvl w:val="0"/>
          <w:numId w:val="19"/>
        </w:numPr>
        <w:rPr>
          <w:rFonts w:cs="Times New Roman"/>
        </w:rPr>
      </w:pPr>
      <w:r w:rsidRPr="00424857">
        <w:rPr>
          <w:rFonts w:cs="ＭＳ Ｐ明朝" w:hint="eastAsia"/>
        </w:rPr>
        <w:t>インクリメントを届けるためにどのように作業をするか？</w:t>
      </w:r>
    </w:p>
    <w:p w:rsidR="002A2D70" w:rsidRDefault="002A2D70" w:rsidP="00A83B7D">
      <w:pPr>
        <w:pStyle w:val="Heading3"/>
        <w:rPr>
          <w:rFonts w:cs="Times New Roman"/>
        </w:rPr>
      </w:pPr>
      <w:r w:rsidRPr="00424857">
        <w:rPr>
          <w:rFonts w:cs="ＭＳ ゴシック" w:hint="eastAsia"/>
        </w:rPr>
        <w:t>第</w:t>
      </w:r>
      <w:r w:rsidRPr="00424857">
        <w:t>1</w:t>
      </w:r>
      <w:r w:rsidRPr="00424857">
        <w:rPr>
          <w:rFonts w:cs="ＭＳ ゴシック" w:hint="eastAsia"/>
        </w:rPr>
        <w:t>部：スプリントで何をするか？</w:t>
      </w:r>
    </w:p>
    <w:p w:rsidR="002A2D70" w:rsidRDefault="002A2D70" w:rsidP="00A83B7D">
      <w:r w:rsidRPr="00424857">
        <w:rPr>
          <w:rFonts w:cs="ＭＳ Ｐ明朝" w:hint="eastAsia"/>
        </w:rPr>
        <w:t>第</w:t>
      </w:r>
      <w:r w:rsidRPr="00424857">
        <w:t>1</w:t>
      </w:r>
      <w:r w:rsidRPr="00424857">
        <w:rPr>
          <w:rFonts w:cs="ＭＳ Ｐ明朝" w:hint="eastAsia"/>
        </w:rPr>
        <w:t>部では、開発チームがスプリントで開発する機能を計画する。プロダクトオーナーが順番の付けられたプロダクトバックログを開発チームに渡し、スクラムチーム全体で協力して、スプリントの作業を理解する。</w:t>
      </w:r>
      <w:r>
        <w:t xml:space="preserve"> </w:t>
      </w:r>
    </w:p>
    <w:p w:rsidR="002A2D70" w:rsidRDefault="002A2D70" w:rsidP="00A83B7D">
      <w:pPr>
        <w:rPr>
          <w:rFonts w:cs="Times New Roman"/>
        </w:rPr>
      </w:pPr>
      <w:r w:rsidRPr="00424857">
        <w:rPr>
          <w:rFonts w:cs="ＭＳ Ｐ明朝" w:hint="eastAsia"/>
        </w:rPr>
        <w:t>入力は、プロダクトバックログ・最新のプロダクトインクリメント・開発チームがスプリントで発揮する作業能力の予測・開発チームの過去の実績である。プロダクトバックログから選択する項目数については、開発チームが責任を持つ。次のスプリントで何を達成するかを評価できるのは、開発チームだけである。</w:t>
      </w:r>
    </w:p>
    <w:p w:rsidR="002A2D70" w:rsidRDefault="002A2D70" w:rsidP="00A83B7D">
      <w:pPr>
        <w:rPr>
          <w:rFonts w:cs="Times New Roman"/>
        </w:rPr>
      </w:pPr>
      <w:r w:rsidRPr="00424857">
        <w:rPr>
          <w:rFonts w:cs="ＭＳ Ｐ明朝" w:hint="eastAsia"/>
        </w:rPr>
        <w:t>次に、スクラムチームでスプリントゴールを作る。スプリントゴールは、プロダクトバックログを実装して達成するスプリントの目標であり、開発チームにとっては、なぜそのインクリメントを開発するのかという指針になる。</w:t>
      </w:r>
    </w:p>
    <w:p w:rsidR="002A2D70" w:rsidRDefault="002A2D70" w:rsidP="00A83B7D">
      <w:pPr>
        <w:pStyle w:val="Heading3"/>
        <w:rPr>
          <w:rFonts w:cs="Times New Roman"/>
        </w:rPr>
      </w:pPr>
      <w:r w:rsidRPr="00424857">
        <w:rPr>
          <w:rFonts w:cs="ＭＳ ゴシック" w:hint="eastAsia"/>
        </w:rPr>
        <w:t>第</w:t>
      </w:r>
      <w:r w:rsidRPr="00424857">
        <w:t>2</w:t>
      </w:r>
      <w:r w:rsidRPr="00424857">
        <w:rPr>
          <w:rFonts w:cs="ＭＳ ゴシック" w:hint="eastAsia"/>
        </w:rPr>
        <w:t>部：選択した項目をどのように完了するか？</w:t>
      </w:r>
    </w:p>
    <w:p w:rsidR="002A2D70" w:rsidRDefault="002A2D70" w:rsidP="00685B1D">
      <w:pPr>
        <w:rPr>
          <w:rFonts w:cs="Times New Roman"/>
        </w:rPr>
      </w:pPr>
      <w:r w:rsidRPr="00424857">
        <w:rPr>
          <w:rFonts w:cs="ＭＳ Ｐ明朝" w:hint="eastAsia"/>
        </w:rPr>
        <w:t>スプリントの作業を選択したら、その機能を「完了」プロダクトインクリメントにする方法を開発チームが決定する。スプリントで作業を行うプロダクトバックログの項目と、それを届ける計画を合わせて、スプリントバックログと呼ぶ。</w:t>
      </w:r>
      <w:r>
        <w:rPr>
          <w:rStyle w:val="CommentReference"/>
          <w:rFonts w:cs="Times New Roman"/>
        </w:rPr>
        <w:commentReference w:id="34"/>
      </w:r>
    </w:p>
    <w:p w:rsidR="002A2D70" w:rsidRDefault="002A2D70" w:rsidP="004C333F">
      <w:pPr>
        <w:rPr>
          <w:rFonts w:cs="Times New Roman"/>
        </w:rPr>
      </w:pPr>
      <w:r w:rsidRPr="00424857">
        <w:rPr>
          <w:rFonts w:cs="ＭＳ Ｐ明朝" w:hint="eastAsia"/>
        </w:rPr>
        <w:t>開発チームは、プロダクトバックログを動くプロダクトインクリメントにするシステムや作業の設計から始めることが多い。作業の規模や見積もり工数はさまざまだが、スプリント計画ミーティングでは、開発チームがスプリントで達成できると予測できる作業を計画する。スプリントの最初の数日間で開発チームが行う作業は、このミーティングで</w:t>
      </w:r>
      <w:r w:rsidRPr="00424857">
        <w:t>1</w:t>
      </w:r>
      <w:r w:rsidRPr="00424857">
        <w:rPr>
          <w:rFonts w:cs="ＭＳ Ｐ明朝" w:hint="eastAsia"/>
        </w:rPr>
        <w:t>日以下の単位に分解される。スプリント計画ミーティングでは、開発チームが自己組織化してスプリントバックログの作業を受け持つ。必要であればスプリントの最中にも行う。</w:t>
      </w:r>
    </w:p>
    <w:p w:rsidR="002A2D70" w:rsidRDefault="002A2D70" w:rsidP="006F62E2">
      <w:r w:rsidRPr="00424857">
        <w:rPr>
          <w:rFonts w:cs="ＭＳ Ｐ明朝" w:hint="eastAsia"/>
        </w:rPr>
        <w:t>第</w:t>
      </w:r>
      <w:r w:rsidRPr="00424857">
        <w:t>2</w:t>
      </w:r>
      <w:r w:rsidRPr="00424857">
        <w:rPr>
          <w:rFonts w:cs="ＭＳ Ｐ明朝" w:hint="eastAsia"/>
        </w:rPr>
        <w:t>部にプロダクトオーナーが参加して、選択された項目を明確にしたりトレードオフを助けたりすることもできる。作業が多すぎたり少なすぎたりした場合は、開発チームとプロダクトオーナーが、スプリントバックログの項目について話し合う。開発チームは、技術やドメインについて助言してくれる人たちを招待することもある。</w:t>
      </w:r>
      <w:r>
        <w:t xml:space="preserve"> </w:t>
      </w:r>
    </w:p>
    <w:p w:rsidR="002A2D70" w:rsidRDefault="002A2D70" w:rsidP="006F62E2">
      <w:r w:rsidRPr="00424857">
        <w:rPr>
          <w:rFonts w:cs="ＭＳ Ｐ明朝" w:hint="eastAsia"/>
        </w:rPr>
        <w:t>開発チームは、スプリントゴールを達成し、期待されたインクリメントを作成するために、自己組織化チームとしてどのように作業を行うのかを、プロダクトオーナーとスクラムマスターに対してスプリント計画ミーティングの終了までに説明できるようにしておかなければならない。</w:t>
      </w:r>
      <w:r>
        <w:t xml:space="preserve"> </w:t>
      </w:r>
    </w:p>
    <w:p w:rsidR="002A2D70" w:rsidRDefault="002A2D70" w:rsidP="003C64A7">
      <w:pPr>
        <w:pStyle w:val="Heading3"/>
        <w:rPr>
          <w:rFonts w:cs="Times New Roman"/>
        </w:rPr>
      </w:pPr>
      <w:r w:rsidRPr="00424857">
        <w:rPr>
          <w:rFonts w:cs="ＭＳ ゴシック" w:hint="eastAsia"/>
        </w:rPr>
        <w:t>スプリントゴール</w:t>
      </w:r>
    </w:p>
    <w:p w:rsidR="002A2D70" w:rsidRDefault="002A2D70" w:rsidP="00886A96">
      <w:r w:rsidRPr="00424857">
        <w:rPr>
          <w:rFonts w:cs="ＭＳ Ｐ明朝" w:hint="eastAsia"/>
        </w:rPr>
        <w:t>スプリントゴールによって、スプリントで実装する機能に柔軟性が出てくる。</w:t>
      </w:r>
      <w:r>
        <w:t xml:space="preserve"> </w:t>
      </w:r>
    </w:p>
    <w:p w:rsidR="002A2D70" w:rsidRDefault="002A2D70" w:rsidP="003C64A7">
      <w:r w:rsidRPr="00424857">
        <w:rPr>
          <w:rFonts w:cs="ＭＳ Ｐ明朝" w:hint="eastAsia"/>
        </w:rPr>
        <w:t>開発チームが作業をするときは、このスプリントゴールを心に留めておく。スプリントゴールを達成するには、機能と技術を満たさなければならない。開発チームの予想が外れた場合は、プロダクトオーナーに相談して、スプリントバックログのスコープを調整する。</w:t>
      </w:r>
      <w:r>
        <w:t xml:space="preserve"> </w:t>
      </w:r>
    </w:p>
    <w:p w:rsidR="002A2D70" w:rsidRDefault="002A2D70" w:rsidP="003C64A7">
      <w:pPr>
        <w:rPr>
          <w:rFonts w:cs="Times New Roman"/>
        </w:rPr>
      </w:pPr>
      <w:r w:rsidRPr="00424857">
        <w:rPr>
          <w:rFonts w:cs="ＭＳ Ｐ明朝" w:hint="eastAsia"/>
        </w:rPr>
        <w:t>スプリントゴールは、大きなプロダクトロードマップのマイルストーンになることもある。</w:t>
      </w:r>
    </w:p>
    <w:p w:rsidR="002A2D70" w:rsidRDefault="002A2D70" w:rsidP="00DA294A">
      <w:pPr>
        <w:pStyle w:val="Heading2"/>
        <w:rPr>
          <w:rFonts w:cs="Times New Roman"/>
          <w:color w:val="000000"/>
        </w:rPr>
      </w:pPr>
      <w:bookmarkStart w:id="35" w:name="_Sprint_Planning_Meeting"/>
      <w:bookmarkStart w:id="36" w:name="_Daily_Scrum"/>
      <w:bookmarkStart w:id="37" w:name="_Toc293592591"/>
      <w:bookmarkStart w:id="38" w:name="_Toc300183042"/>
      <w:bookmarkEnd w:id="35"/>
      <w:bookmarkEnd w:id="36"/>
      <w:r w:rsidRPr="00424857">
        <w:rPr>
          <w:rFonts w:cs="ＭＳ ゴシック" w:hint="eastAsia"/>
        </w:rPr>
        <w:t>デイリースクラム</w:t>
      </w:r>
      <w:bookmarkEnd w:id="37"/>
      <w:bookmarkEnd w:id="38"/>
    </w:p>
    <w:p w:rsidR="002A2D70" w:rsidRDefault="002A2D70" w:rsidP="00BC13F7">
      <w:r w:rsidRPr="00424857">
        <w:rPr>
          <w:rFonts w:cs="ＭＳ Ｐ明朝" w:hint="eastAsia"/>
        </w:rPr>
        <w:t>デイリースクラムは、開発チームが活動の状況を確認し、次の</w:t>
      </w:r>
      <w:r w:rsidRPr="00424857">
        <w:t>24</w:t>
      </w:r>
      <w:r w:rsidRPr="00424857">
        <w:rPr>
          <w:rFonts w:cs="ＭＳ Ｐ明朝" w:hint="eastAsia"/>
        </w:rPr>
        <w:t>時間の計画を作る</w:t>
      </w:r>
      <w:r w:rsidRPr="00424857">
        <w:t>15</w:t>
      </w:r>
      <w:r w:rsidRPr="00424857">
        <w:rPr>
          <w:rFonts w:cs="ＭＳ Ｐ明朝" w:hint="eastAsia"/>
        </w:rPr>
        <w:t>分のタイムボックスである。前回のデイリースクラムから行った作業の点検と、次回のデイリースクラムまでに行う作業の予測を行う。</w:t>
      </w:r>
      <w:r>
        <w:t>.</w:t>
      </w:r>
    </w:p>
    <w:p w:rsidR="002A2D70" w:rsidRPr="00424857" w:rsidRDefault="002A2D70" w:rsidP="00BC13F7">
      <w:pPr>
        <w:rPr>
          <w:rFonts w:cs="Times New Roman"/>
        </w:rPr>
      </w:pPr>
      <w:r w:rsidRPr="00424857">
        <w:rPr>
          <w:rFonts w:cs="ＭＳ Ｐ明朝" w:hint="eastAsia"/>
        </w:rPr>
        <w:t>デイリースクラムは、複雑にならないように、毎日、同じ時間・場所で開催する。デイリースクラムでは、開発チームメンバが次のことを説明する。</w:t>
      </w:r>
    </w:p>
    <w:p w:rsidR="002A2D70" w:rsidRDefault="002A2D70" w:rsidP="008D7A24">
      <w:pPr>
        <w:pStyle w:val="ListParagraph"/>
        <w:numPr>
          <w:ilvl w:val="0"/>
          <w:numId w:val="25"/>
        </w:numPr>
        <w:rPr>
          <w:rFonts w:cs="Times New Roman"/>
        </w:rPr>
      </w:pPr>
      <w:r w:rsidRPr="00424857">
        <w:rPr>
          <w:rFonts w:cs="ＭＳ Ｐ明朝" w:hint="eastAsia"/>
        </w:rPr>
        <w:t>前回のデイリースクラムから行ったこと</w:t>
      </w:r>
    </w:p>
    <w:p w:rsidR="002A2D70" w:rsidRDefault="002A2D70" w:rsidP="008D7A24">
      <w:pPr>
        <w:pStyle w:val="ListParagraph"/>
        <w:numPr>
          <w:ilvl w:val="0"/>
          <w:numId w:val="25"/>
        </w:numPr>
        <w:rPr>
          <w:rFonts w:cs="Times New Roman"/>
        </w:rPr>
      </w:pPr>
      <w:r w:rsidRPr="00424857">
        <w:rPr>
          <w:rFonts w:cs="ＭＳ Ｐ明朝" w:hint="eastAsia"/>
        </w:rPr>
        <w:t>次回のデイリースクラムまでに行うこと</w:t>
      </w:r>
    </w:p>
    <w:p w:rsidR="002A2D70" w:rsidRDefault="002A2D70" w:rsidP="008D7A24">
      <w:pPr>
        <w:pStyle w:val="ListParagraph"/>
        <w:numPr>
          <w:ilvl w:val="0"/>
          <w:numId w:val="25"/>
        </w:numPr>
        <w:rPr>
          <w:rFonts w:cs="Times New Roman"/>
        </w:rPr>
      </w:pPr>
      <w:r w:rsidRPr="009D7411">
        <w:rPr>
          <w:rFonts w:cs="ＭＳ Ｐ明朝" w:hint="eastAsia"/>
        </w:rPr>
        <w:t>問題点</w:t>
      </w:r>
    </w:p>
    <w:p w:rsidR="002A2D70" w:rsidRDefault="002A2D70" w:rsidP="00DA294A">
      <w:pPr>
        <w:rPr>
          <w:rFonts w:cs="Times New Roman"/>
        </w:rPr>
      </w:pPr>
      <w:r w:rsidRPr="009D7411">
        <w:rPr>
          <w:rFonts w:cs="ＭＳ Ｐ明朝" w:hint="eastAsia"/>
        </w:rPr>
        <w:t>開発チームはデイリースクラムを使って、スプリントゴールとスプリントバックログの作業の進捗を評価する。デイリースクラムによって、開発チームはスプリントゴールを達成する可能性を最適化できる。デイリースクラムが終わったら開発チームはすぐに集まって、スプリントの残作業を再計画する。開発チームは、スプリントゴールを達成し、期待されたインクリメントを作成するために、スプリントの残り時間で自己組織化チームとしてどのように作業を行うのかを、プロダクトオーナーとスクラムマスターに毎日説明しなければならない。</w:t>
      </w:r>
    </w:p>
    <w:p w:rsidR="002A2D70" w:rsidRDefault="002A2D70" w:rsidP="00DA294A">
      <w:r w:rsidRPr="009D7411">
        <w:rPr>
          <w:rFonts w:cs="ＭＳ Ｐ明朝" w:hint="eastAsia"/>
        </w:rPr>
        <w:t>スクラムマスターは、開発チームにデイリースクラムを開催してもらうようにする。ただし、デイリースクラムを開催する責任があるのは、開発チームである。スクラムマスターは、開発チームにデイリースクラムを</w:t>
      </w:r>
      <w:r w:rsidRPr="009D7411">
        <w:t>15</w:t>
      </w:r>
      <w:r w:rsidRPr="009D7411">
        <w:rPr>
          <w:rFonts w:cs="ＭＳ Ｐ明朝" w:hint="eastAsia"/>
        </w:rPr>
        <w:t>分以内に終わらせるように伝える。</w:t>
      </w:r>
      <w:r>
        <w:t xml:space="preserve"> </w:t>
      </w:r>
    </w:p>
    <w:p w:rsidR="002A2D70" w:rsidRDefault="002A2D70" w:rsidP="00DA294A">
      <w:r w:rsidRPr="009D7411">
        <w:rPr>
          <w:rFonts w:cs="ＭＳ Ｐ明朝" w:hint="eastAsia"/>
        </w:rPr>
        <w:t>スクラムマスターは、デイリースクラムに参加できるのは開発チームのメンバだけというルールを設定する。デイリースクラムは上司への進捗報告会ではない。プロダクトバックログの項目をインクリメントに変える人たちのものである。</w:t>
      </w:r>
      <w:r>
        <w:t xml:space="preserve"> </w:t>
      </w:r>
    </w:p>
    <w:p w:rsidR="002A2D70" w:rsidRDefault="002A2D70" w:rsidP="00DA294A">
      <w:pPr>
        <w:rPr>
          <w:rFonts w:cs="Times New Roman"/>
          <w:color w:val="000000"/>
        </w:rPr>
      </w:pPr>
      <w:r w:rsidRPr="009D7411">
        <w:rPr>
          <w:rFonts w:cs="ＭＳ Ｐ明朝" w:hint="eastAsia"/>
        </w:rPr>
        <w:t>デイリースクラムは、コミュニケーションを改善し、その他のミーティングを取り除き、開発の障害を特定・排除し、迅速な意思決定を助長して、開発チームのプロジェクト知識のレベルを向上させるものである。これは、重要な検査と適応のミーティングである。</w:t>
      </w:r>
    </w:p>
    <w:p w:rsidR="002A2D70" w:rsidRDefault="002A2D70" w:rsidP="007C5203">
      <w:pPr>
        <w:pStyle w:val="Heading2"/>
        <w:rPr>
          <w:rFonts w:cs="Times New Roman"/>
        </w:rPr>
      </w:pPr>
      <w:bookmarkStart w:id="39" w:name="_Sprint_Review"/>
      <w:bookmarkStart w:id="40" w:name="_Toc293592592"/>
      <w:bookmarkStart w:id="41" w:name="_Toc300183043"/>
      <w:bookmarkEnd w:id="39"/>
      <w:r w:rsidRPr="009D7411">
        <w:rPr>
          <w:rFonts w:cs="ＭＳ ゴシック" w:hint="eastAsia"/>
        </w:rPr>
        <w:t>スプリントレビュー</w:t>
      </w:r>
      <w:bookmarkEnd w:id="40"/>
      <w:bookmarkEnd w:id="41"/>
    </w:p>
    <w:p w:rsidR="002A2D70" w:rsidRDefault="002A2D70" w:rsidP="007C5203">
      <w:pPr>
        <w:rPr>
          <w:rFonts w:cs="Times New Roman"/>
        </w:rPr>
      </w:pPr>
      <w:r w:rsidRPr="009D7411">
        <w:rPr>
          <w:rFonts w:cs="ＭＳ Ｐ明朝" w:hint="eastAsia"/>
        </w:rPr>
        <w:t>スプリントレビューミーティングは、スプリントの終わりにインクリメントの検査と、必要であればプロダクトバックログの適応を行うものである。スプリントレビューでは、スクラムチームと関係者がスプリントの作業をレビューする。レビュー結果とプロダクトバックログの変更をもとにして、次にできることを議論する。これは非公式なミーティングであり、インクリメントを提示することで、フィードバックとさらなる協力を引き出すことができる。</w:t>
      </w:r>
    </w:p>
    <w:p w:rsidR="002A2D70" w:rsidRDefault="002A2D70" w:rsidP="007C5203">
      <w:r w:rsidRPr="009D7411">
        <w:rPr>
          <w:rFonts w:cs="ＭＳ Ｐ明朝" w:hint="eastAsia"/>
        </w:rPr>
        <w:t>スプリントが</w:t>
      </w:r>
      <w:r w:rsidRPr="009D7411">
        <w:t>1</w:t>
      </w:r>
      <w:r w:rsidRPr="009D7411">
        <w:rPr>
          <w:rFonts w:cs="ＭＳ Ｐ明朝" w:hint="eastAsia"/>
        </w:rPr>
        <w:t>か月の場合、スプリントレビューのタイムボックスは</w:t>
      </w:r>
      <w:r w:rsidRPr="009D7411">
        <w:t>4</w:t>
      </w:r>
      <w:r w:rsidRPr="009D7411">
        <w:rPr>
          <w:rFonts w:cs="ＭＳ Ｐ明朝" w:hint="eastAsia"/>
        </w:rPr>
        <w:t>時間である。スプリントの期間が短ければ、その長さに比例して時間が短くなる。たとえば、スプリントが</w:t>
      </w:r>
      <w:r w:rsidRPr="009D7411">
        <w:t>2</w:t>
      </w:r>
      <w:r w:rsidRPr="009D7411">
        <w:rPr>
          <w:rFonts w:cs="ＭＳ Ｐ明朝" w:hint="eastAsia"/>
        </w:rPr>
        <w:t>週間の場合、スプリントレビューは</w:t>
      </w:r>
      <w:r w:rsidRPr="009D7411">
        <w:t>2</w:t>
      </w:r>
      <w:r w:rsidRPr="009D7411">
        <w:rPr>
          <w:rFonts w:cs="ＭＳ Ｐ明朝" w:hint="eastAsia"/>
        </w:rPr>
        <w:t>時間になる。</w:t>
      </w:r>
      <w:r>
        <w:t xml:space="preserve"> </w:t>
      </w:r>
    </w:p>
    <w:p w:rsidR="002A2D70" w:rsidRDefault="002A2D70" w:rsidP="007C5203">
      <w:r w:rsidRPr="009D7411">
        <w:rPr>
          <w:rFonts w:cs="ＭＳ Ｐ明朝" w:hint="eastAsia"/>
        </w:rPr>
        <w:t>スプリントレビューには、次の要素が含まれる。</w:t>
      </w:r>
      <w:r>
        <w:t xml:space="preserve"> </w:t>
      </w:r>
    </w:p>
    <w:p w:rsidR="002A2D70" w:rsidRDefault="002A2D70" w:rsidP="0041153E">
      <w:pPr>
        <w:pStyle w:val="ListBullet"/>
        <w:numPr>
          <w:ilvl w:val="0"/>
          <w:numId w:val="19"/>
        </w:numPr>
        <w:rPr>
          <w:rFonts w:cs="Times New Roman"/>
        </w:rPr>
      </w:pPr>
      <w:r w:rsidRPr="009D7411">
        <w:rPr>
          <w:rFonts w:cs="ＭＳ Ｐ明朝" w:hint="eastAsia"/>
        </w:rPr>
        <w:t>プロダクトオーナーは、「完了」したものと「完了」していないものを特定する。</w:t>
      </w:r>
    </w:p>
    <w:p w:rsidR="002A2D70" w:rsidRDefault="002A2D70" w:rsidP="0041153E">
      <w:pPr>
        <w:pStyle w:val="ListBullet"/>
        <w:numPr>
          <w:ilvl w:val="0"/>
          <w:numId w:val="19"/>
        </w:numPr>
        <w:rPr>
          <w:rFonts w:cs="Times New Roman"/>
        </w:rPr>
      </w:pPr>
      <w:r w:rsidRPr="009D7411">
        <w:rPr>
          <w:rFonts w:cs="ＭＳ Ｐ明朝" w:hint="eastAsia"/>
        </w:rPr>
        <w:t>開発チームは、スプリントでうまくいったこと・直面した問題点・それをどのように解決したかを議論する。</w:t>
      </w:r>
    </w:p>
    <w:p w:rsidR="002A2D70" w:rsidRDefault="002A2D70" w:rsidP="0041153E">
      <w:pPr>
        <w:pStyle w:val="ListBullet"/>
        <w:numPr>
          <w:ilvl w:val="0"/>
          <w:numId w:val="19"/>
        </w:numPr>
        <w:rPr>
          <w:rFonts w:cs="Times New Roman"/>
        </w:rPr>
      </w:pPr>
      <w:r w:rsidRPr="009D7411">
        <w:rPr>
          <w:rFonts w:cs="ＭＳ Ｐ明朝" w:hint="eastAsia"/>
        </w:rPr>
        <w:t>開発チームは、「完了」したものをデモして、インクリメントに対する質問に答える。</w:t>
      </w:r>
    </w:p>
    <w:p w:rsidR="002A2D70" w:rsidRDefault="002A2D70" w:rsidP="0041153E">
      <w:pPr>
        <w:pStyle w:val="ListBullet"/>
        <w:numPr>
          <w:ilvl w:val="0"/>
          <w:numId w:val="19"/>
        </w:numPr>
      </w:pPr>
      <w:r w:rsidRPr="009D7411">
        <w:rPr>
          <w:rFonts w:cs="ＭＳ Ｐ明朝" w:hint="eastAsia"/>
        </w:rPr>
        <w:t>プロダクトオーナーは、現在のプロダクトバックログについて議論する。現在の進捗から完了日を予測する。</w:t>
      </w:r>
      <w:r>
        <w:t xml:space="preserve"> </w:t>
      </w:r>
    </w:p>
    <w:p w:rsidR="002A2D70" w:rsidRDefault="002A2D70" w:rsidP="0041153E">
      <w:pPr>
        <w:pStyle w:val="ListBullet"/>
        <w:numPr>
          <w:ilvl w:val="0"/>
          <w:numId w:val="19"/>
        </w:numPr>
        <w:rPr>
          <w:rFonts w:cs="Times New Roman"/>
        </w:rPr>
      </w:pPr>
      <w:r w:rsidRPr="009D7411">
        <w:rPr>
          <w:rFonts w:cs="ＭＳ Ｐ明朝" w:hint="eastAsia"/>
        </w:rPr>
        <w:t>グループ全体で次に何をするかを議論し、価値のある入力を次のスプリント計画ミーティングに提供する。</w:t>
      </w:r>
    </w:p>
    <w:p w:rsidR="002A2D70" w:rsidRDefault="002A2D70" w:rsidP="004B0683">
      <w:pPr>
        <w:pStyle w:val="ListBullet"/>
        <w:numPr>
          <w:ilvl w:val="0"/>
          <w:numId w:val="0"/>
        </w:numPr>
        <w:ind w:left="360"/>
        <w:rPr>
          <w:rFonts w:cs="Times New Roman"/>
        </w:rPr>
      </w:pPr>
    </w:p>
    <w:p w:rsidR="002A2D70" w:rsidRDefault="002A2D70" w:rsidP="004B0683">
      <w:pPr>
        <w:pStyle w:val="ListBullet"/>
        <w:numPr>
          <w:ilvl w:val="0"/>
          <w:numId w:val="0"/>
        </w:numPr>
        <w:rPr>
          <w:rFonts w:cs="Times New Roman"/>
        </w:rPr>
      </w:pPr>
      <w:r w:rsidRPr="009D7411">
        <w:rPr>
          <w:rFonts w:cs="ＭＳ Ｐ明朝" w:hint="eastAsia"/>
        </w:rPr>
        <w:t>スプリントレビューの成果は、次のスプリントで選択する可能性のある項目を定義した改訂版のプロダクトバックログである。また、新しい状況に合わせて、プロダクトバックログ全体を調整することもある。</w:t>
      </w:r>
    </w:p>
    <w:p w:rsidR="002A2D70" w:rsidRDefault="002A2D70" w:rsidP="007C5203">
      <w:pPr>
        <w:pStyle w:val="Heading2"/>
        <w:rPr>
          <w:rFonts w:cs="Times New Roman"/>
        </w:rPr>
      </w:pPr>
      <w:bookmarkStart w:id="42" w:name="_Sprint_Retrospective"/>
      <w:bookmarkStart w:id="43" w:name="_Toc293592593"/>
      <w:bookmarkStart w:id="44" w:name="_Toc300183044"/>
      <w:bookmarkEnd w:id="42"/>
      <w:r w:rsidRPr="009D7411">
        <w:rPr>
          <w:rFonts w:cs="ＭＳ ゴシック" w:hint="eastAsia"/>
        </w:rPr>
        <w:t>スプリントレトロスペクティブ</w:t>
      </w:r>
      <w:bookmarkEnd w:id="43"/>
      <w:bookmarkEnd w:id="44"/>
    </w:p>
    <w:p w:rsidR="002A2D70" w:rsidRDefault="002A2D70" w:rsidP="007C5203">
      <w:r w:rsidRPr="009D7411">
        <w:rPr>
          <w:rFonts w:cs="ＭＳ Ｐ明朝" w:hint="eastAsia"/>
        </w:rPr>
        <w:t>スプリントレトロスペクティブは、スクラムチームの検査とスプリントの改善計画を作成する機会である。</w:t>
      </w:r>
      <w:r>
        <w:t xml:space="preserve"> </w:t>
      </w:r>
    </w:p>
    <w:p w:rsidR="002A2D70" w:rsidRDefault="002A2D70" w:rsidP="00E50C18">
      <w:r w:rsidRPr="009D7411">
        <w:rPr>
          <w:rFonts w:cs="ＭＳ Ｐ明朝" w:hint="eastAsia"/>
        </w:rPr>
        <w:t>スプリントレトロスペクティブは、スプリントレビューが終わって、次のスプリント計画ミーティングが始まる前に行う。スプリントが</w:t>
      </w:r>
      <w:r w:rsidRPr="009D7411">
        <w:t>1</w:t>
      </w:r>
      <w:r w:rsidRPr="009D7411">
        <w:rPr>
          <w:rFonts w:cs="ＭＳ Ｐ明朝" w:hint="eastAsia"/>
        </w:rPr>
        <w:t>か月の場合、スプリントレトロスペクティブのタイムボックスは</w:t>
      </w:r>
      <w:r w:rsidRPr="009D7411">
        <w:t>4</w:t>
      </w:r>
      <w:r w:rsidRPr="009D7411">
        <w:rPr>
          <w:rFonts w:cs="ＭＳ Ｐ明朝" w:hint="eastAsia"/>
        </w:rPr>
        <w:t>時間である。スプリントの期間が短ければ、その長さに比例して時間が短くなる。</w:t>
      </w:r>
      <w:r>
        <w:t xml:space="preserve"> </w:t>
      </w:r>
    </w:p>
    <w:p w:rsidR="002A2D70" w:rsidRDefault="002A2D70" w:rsidP="007C5203">
      <w:pPr>
        <w:rPr>
          <w:rFonts w:cs="Times New Roman"/>
        </w:rPr>
      </w:pPr>
      <w:r w:rsidRPr="009D7411">
        <w:rPr>
          <w:rFonts w:cs="ＭＳ Ｐ明朝" w:hint="eastAsia"/>
        </w:rPr>
        <w:t>スプリントレトロスペクティブには、次の目的がある。</w:t>
      </w:r>
    </w:p>
    <w:p w:rsidR="002A2D70" w:rsidRDefault="002A2D70" w:rsidP="007F3ABD">
      <w:pPr>
        <w:pStyle w:val="ListBullet"/>
        <w:numPr>
          <w:ilvl w:val="0"/>
          <w:numId w:val="19"/>
        </w:numPr>
        <w:rPr>
          <w:rFonts w:cs="Times New Roman"/>
        </w:rPr>
      </w:pPr>
      <w:r w:rsidRPr="009D7411">
        <w:rPr>
          <w:rFonts w:cs="ＭＳ Ｐ明朝" w:hint="eastAsia"/>
        </w:rPr>
        <w:t>人・関係・プロセス・ツールの観点から今回のスプリントを検査する。</w:t>
      </w:r>
    </w:p>
    <w:p w:rsidR="002A2D70" w:rsidRDefault="002A2D70" w:rsidP="007F3ABD">
      <w:pPr>
        <w:pStyle w:val="ListBullet"/>
        <w:numPr>
          <w:ilvl w:val="0"/>
          <w:numId w:val="19"/>
        </w:numPr>
        <w:rPr>
          <w:rFonts w:cs="Times New Roman"/>
        </w:rPr>
      </w:pPr>
      <w:r w:rsidRPr="009D7411">
        <w:rPr>
          <w:rFonts w:cs="ＭＳ Ｐ明朝" w:hint="eastAsia"/>
        </w:rPr>
        <w:t>うまくいった項目や今後の改善点を特定・整理する。</w:t>
      </w:r>
    </w:p>
    <w:p w:rsidR="002A2D70" w:rsidRDefault="002A2D70" w:rsidP="007F3ABD">
      <w:pPr>
        <w:pStyle w:val="ListBullet"/>
        <w:numPr>
          <w:ilvl w:val="0"/>
          <w:numId w:val="19"/>
        </w:numPr>
        <w:rPr>
          <w:rFonts w:cs="Times New Roman"/>
        </w:rPr>
      </w:pPr>
      <w:r w:rsidRPr="009D7411">
        <w:rPr>
          <w:rFonts w:cs="ＭＳ Ｐ明朝" w:hint="eastAsia"/>
        </w:rPr>
        <w:t>スクラムチームの改善実施計画を作成する。</w:t>
      </w:r>
    </w:p>
    <w:p w:rsidR="002A2D70" w:rsidRDefault="002A2D70" w:rsidP="00732F0B">
      <w:pPr>
        <w:rPr>
          <w:rFonts w:cs="Times New Roman"/>
        </w:rPr>
      </w:pPr>
      <w:r w:rsidRPr="009D7411">
        <w:rPr>
          <w:rFonts w:cs="ＭＳ Ｐ明朝" w:hint="eastAsia"/>
        </w:rPr>
        <w:t>スクラムマスターは、スクラムプロセスフレームワークの開発プロセスやプラクティスをより効果的にして、次のスプリントで楽しめるように、スクラムチームに改善を促す。スクラムチームは、「完了」の定義を適切に調整して、プロダクトの品質を向上させる方法を計画する。</w:t>
      </w:r>
    </w:p>
    <w:p w:rsidR="002A2D70" w:rsidRDefault="002A2D70" w:rsidP="007F3ABD">
      <w:pPr>
        <w:pStyle w:val="ListBullet"/>
        <w:numPr>
          <w:ilvl w:val="0"/>
          <w:numId w:val="0"/>
        </w:numPr>
        <w:rPr>
          <w:rFonts w:cs="Times New Roman"/>
        </w:rPr>
      </w:pPr>
      <w:r w:rsidRPr="009D7411">
        <w:rPr>
          <w:rFonts w:cs="ＭＳ Ｐ明朝" w:hint="eastAsia"/>
        </w:rPr>
        <w:t>スプリントレトロスペクティブが終わるまでに、スクラムチームは次のスプリントで実施する改善策を特定しなければならない。これらの改善策は、開発チームの検査に適応したものだ。改善はいつでも実施できるが、スプリントレトロスペクティブは検査と適応に特化したイベントである。</w:t>
      </w:r>
    </w:p>
    <w:p w:rsidR="002A2D70" w:rsidRDefault="002A2D70" w:rsidP="007C5203">
      <w:pPr>
        <w:pStyle w:val="Heading1"/>
        <w:rPr>
          <w:rFonts w:cs="Times New Roman"/>
        </w:rPr>
      </w:pPr>
      <w:bookmarkStart w:id="45" w:name="_Toc293592594"/>
      <w:bookmarkStart w:id="46" w:name="_Toc300183045"/>
      <w:r w:rsidRPr="009D7411">
        <w:rPr>
          <w:rFonts w:cs="ＭＳ ゴシック" w:hint="eastAsia"/>
        </w:rPr>
        <w:t>スクラムの成果物</w:t>
      </w:r>
      <w:bookmarkEnd w:id="45"/>
      <w:bookmarkEnd w:id="46"/>
    </w:p>
    <w:p w:rsidR="002A2D70" w:rsidRPr="008076A7" w:rsidRDefault="002A2D70" w:rsidP="008076A7">
      <w:pPr>
        <w:rPr>
          <w:rFonts w:cs="Times New Roman"/>
        </w:rPr>
      </w:pPr>
      <w:r w:rsidRPr="009D7411">
        <w:rPr>
          <w:rFonts w:cs="ＭＳ Ｐ明朝" w:hint="eastAsia"/>
        </w:rPr>
        <w:t>スクラムの成果物は、さまざまな形で作業や価値を表したものであり、透明性や検査・適応の機会に役に立つものである。スクラムで定義された成果物は、スクラムチームが「完了」インクリメントを確実に届けるために必要な情報の透明性を最大化できるように設計されている。</w:t>
      </w:r>
      <w:r>
        <w:t xml:space="preserve"> </w:t>
      </w:r>
    </w:p>
    <w:p w:rsidR="002A2D70" w:rsidRDefault="002A2D70" w:rsidP="007C5203">
      <w:pPr>
        <w:pStyle w:val="Heading2"/>
        <w:rPr>
          <w:rFonts w:cs="Times New Roman"/>
        </w:rPr>
      </w:pPr>
      <w:bookmarkStart w:id="47" w:name="_Product_Backlog"/>
      <w:bookmarkStart w:id="48" w:name="_Toc293592595"/>
      <w:bookmarkStart w:id="49" w:name="_Toc300183046"/>
      <w:bookmarkEnd w:id="47"/>
      <w:r w:rsidRPr="009D7411">
        <w:rPr>
          <w:rFonts w:cs="ＭＳ ゴシック" w:hint="eastAsia"/>
        </w:rPr>
        <w:t>プロダクトバックログ</w:t>
      </w:r>
      <w:bookmarkEnd w:id="48"/>
      <w:bookmarkEnd w:id="49"/>
    </w:p>
    <w:p w:rsidR="002A2D70" w:rsidRDefault="002A2D70" w:rsidP="007C5203">
      <w:r w:rsidRPr="009D7411">
        <w:rPr>
          <w:rFonts w:cs="ＭＳ Ｐ明朝" w:hint="eastAsia"/>
        </w:rPr>
        <w:t>プロダクトバックログは、プロダクトに必要なものがすべて順序付きで一覧になったものであり、プロダクトの変更要求の唯一の情報源である。プロダクトオーナーは、プロダクトバックログの内容・可用性・順序に責任を持つ。</w:t>
      </w:r>
      <w:r>
        <w:t xml:space="preserve"> </w:t>
      </w:r>
    </w:p>
    <w:p w:rsidR="002A2D70" w:rsidRDefault="002A2D70" w:rsidP="007C5203">
      <w:pPr>
        <w:rPr>
          <w:rFonts w:cs="Times New Roman"/>
          <w:color w:val="000000"/>
        </w:rPr>
      </w:pPr>
      <w:r w:rsidRPr="009D7411">
        <w:rPr>
          <w:rFonts w:cs="ＭＳ Ｐ明朝" w:hint="eastAsia"/>
        </w:rPr>
        <w:t>プロダクトバックログは決して完成しない。開発の初期段階には、最初から明確でよく理解できた要求が並べられている。プロダクトバックログは、プロダクトや使用環境に合わせて変化するのである。プロダクトバックログは動的であり、適切で競争力のある有用なプロダクトに必要なものを求めて、絶えず変化する。プロダクトが存在する限り、プロダクトバックログは不滅である。</w:t>
      </w:r>
    </w:p>
    <w:p w:rsidR="002A2D70" w:rsidRDefault="002A2D70" w:rsidP="007C5203">
      <w:r w:rsidRPr="009D7411">
        <w:rPr>
          <w:rFonts w:cs="ＭＳ Ｐ明朝" w:hint="eastAsia"/>
        </w:rPr>
        <w:t>プロダクトバックログは、今後のリリースで実装するプロダクトのフィーチャ・機能・要求・要望・修正をすべて一覧にしている。プロダクトバックログの項目には、詳細・並び順・見積もりの属性が設けられている。</w:t>
      </w:r>
      <w:r>
        <w:t xml:space="preserve"> </w:t>
      </w:r>
    </w:p>
    <w:p w:rsidR="002A2D70" w:rsidRDefault="002A2D70" w:rsidP="007C5203">
      <w:pPr>
        <w:rPr>
          <w:rFonts w:cs="Times New Roman"/>
        </w:rPr>
      </w:pPr>
      <w:r w:rsidRPr="009D7411">
        <w:rPr>
          <w:rFonts w:cs="ＭＳ Ｐ明朝" w:hint="eastAsia"/>
        </w:rPr>
        <w:t>プロダクトバックログは、価値・リスク・優先度・必要性などで並べられている。</w:t>
      </w:r>
      <w:r w:rsidRPr="009D7411">
        <w:t>1</w:t>
      </w:r>
      <w:r w:rsidRPr="009D7411">
        <w:rPr>
          <w:rFonts w:cs="ＭＳ Ｐ明朝" w:hint="eastAsia"/>
        </w:rPr>
        <w:t>番上の項目から開発を開始する。順番が上の項目ほどよく考えられており、その項目や価値について合意がとれたものである。</w:t>
      </w:r>
    </w:p>
    <w:p w:rsidR="002A2D70" w:rsidRPr="001A11ED" w:rsidRDefault="002A2D70" w:rsidP="00122F6C">
      <w:pPr>
        <w:rPr>
          <w:rFonts w:cs="Times New Roman"/>
        </w:rPr>
      </w:pPr>
      <w:r w:rsidRPr="009D7411">
        <w:rPr>
          <w:rFonts w:cs="ＭＳ Ｐ明朝" w:hint="eastAsia"/>
        </w:rPr>
        <w:t>順番が上の項目ほど明確で詳細である。明確で詳細であれば、見積もりも正確になる。順番が下の項目ほど不正確で詳細ではない。次のスプリントで開発チームが従事するプロダクトバックログの項目は、スプリントで「完了」できるようにうまく細分化されている。スプリントで開発チームが「完了」にできる項目は、「準備完了（</w:t>
      </w:r>
      <w:r w:rsidRPr="009D7411">
        <w:t>ready</w:t>
      </w:r>
      <w:r w:rsidRPr="009D7411">
        <w:rPr>
          <w:rFonts w:cs="ＭＳ Ｐ明朝" w:hint="eastAsia"/>
        </w:rPr>
        <w:t>）」や「着手可能（</w:t>
      </w:r>
      <w:r w:rsidRPr="009D7411">
        <w:t>actionable</w:t>
      </w:r>
      <w:r w:rsidRPr="009D7411">
        <w:rPr>
          <w:rFonts w:cs="ＭＳ Ｐ明朝" w:hint="eastAsia"/>
        </w:rPr>
        <w:t>）」と呼ばれ、スプリント計画ミーティングで選択できる。</w:t>
      </w:r>
    </w:p>
    <w:p w:rsidR="002A2D70" w:rsidRDefault="002A2D70" w:rsidP="007C5203">
      <w:r w:rsidRPr="009D7411">
        <w:rPr>
          <w:rFonts w:cs="ＭＳ Ｐ明朝" w:hint="eastAsia"/>
        </w:rPr>
        <w:t>プロダクトが使用されて価値が増加し、市場からフィードバックを得られると、プロダクトバックログは巨大で包括的な一覧になっていく。要求の変更は止まらない。プロダクトバックログは生きた成果物である。ビジネス要求・市場の状態・技術の変化が、プロダクトバックログの変化につながる。</w:t>
      </w:r>
      <w:r>
        <w:t xml:space="preserve"> </w:t>
      </w:r>
    </w:p>
    <w:p w:rsidR="002A2D70" w:rsidRDefault="002A2D70" w:rsidP="007C5203">
      <w:pPr>
        <w:rPr>
          <w:rFonts w:cs="Times New Roman"/>
        </w:rPr>
      </w:pPr>
      <w:r w:rsidRPr="009D7411">
        <w:rPr>
          <w:rFonts w:cs="ＭＳ Ｐ明朝" w:hint="eastAsia"/>
        </w:rPr>
        <w:t>同じプロダクトで複数のスクラムチームが作業をすることがよくある。そうした場合、プロダクトの作業は</w:t>
      </w:r>
      <w:r w:rsidRPr="009D7411">
        <w:t>1</w:t>
      </w:r>
      <w:r w:rsidRPr="009D7411">
        <w:rPr>
          <w:rFonts w:cs="ＭＳ Ｐ明朝" w:hint="eastAsia"/>
        </w:rPr>
        <w:t>つのプロダクトバックログに記述される。また、項目をグループにまとめる属性が追加される。</w:t>
      </w:r>
    </w:p>
    <w:p w:rsidR="002A2D70" w:rsidRDefault="002A2D70" w:rsidP="007D3C06">
      <w:r w:rsidRPr="009D7411">
        <w:rPr>
          <w:rFonts w:cs="ＭＳ Ｐ明朝" w:hint="eastAsia"/>
        </w:rPr>
        <w:t>プロダクトバックログの項目に詳細の追加・見積もり・並び替えを行うことを、プロダクトバックログの手入れと呼ぶ。これは、プロダクトオーナーと開発チームが協力して行う継続的なプロセスである。プロダクトバックログの手入れによって、項目のレビューと改訂が行われる。ただし、プロダクトオーナーによって、項目が更新される可能性もある。</w:t>
      </w:r>
      <w:r>
        <w:t xml:space="preserve"> </w:t>
      </w:r>
    </w:p>
    <w:p w:rsidR="002A2D70" w:rsidRDefault="002A2D70" w:rsidP="007D3C06">
      <w:pPr>
        <w:rPr>
          <w:rFonts w:cs="Times New Roman"/>
        </w:rPr>
      </w:pPr>
      <w:r w:rsidRPr="009D7411">
        <w:rPr>
          <w:rFonts w:cs="ＭＳ Ｐ明朝" w:hint="eastAsia"/>
        </w:rPr>
        <w:t>プロダクトバックログの手入れは、プロダクトオーナーと開発チームが、スプリントの一環として行う活動である。開発チームは、手入れをするためのドメイン知識を持っている。いつどのように手入れをするかは、スクラムチームが決定する。手入れには、開発チームの作業の</w:t>
      </w:r>
      <w:r w:rsidRPr="009D7411">
        <w:t>10%</w:t>
      </w:r>
      <w:r w:rsidRPr="009D7411">
        <w:rPr>
          <w:rFonts w:cs="ＭＳ Ｐ明朝" w:hint="eastAsia"/>
        </w:rPr>
        <w:t>程度を消費する。</w:t>
      </w:r>
    </w:p>
    <w:p w:rsidR="002A2D70" w:rsidRDefault="002A2D70" w:rsidP="007C5203">
      <w:r w:rsidRPr="009D7411">
        <w:rPr>
          <w:rFonts w:cs="ＭＳ Ｐ明朝" w:hint="eastAsia"/>
        </w:rPr>
        <w:t>開発チームは見積もりに対して責任を持つ。トレードオフの理解や選択を手伝うなど、プロダクトオーナーがチームに影響を及ぼすこともあるが、最終的な見積もりは実際に作業をする人が行う。</w:t>
      </w:r>
      <w:r>
        <w:t xml:space="preserve"> </w:t>
      </w:r>
    </w:p>
    <w:p w:rsidR="002A2D70" w:rsidRDefault="002A2D70" w:rsidP="001E767B">
      <w:pPr>
        <w:pStyle w:val="Heading3"/>
        <w:rPr>
          <w:rFonts w:cs="Times New Roman"/>
          <w:color w:val="000000"/>
        </w:rPr>
      </w:pPr>
      <w:r w:rsidRPr="009D7411">
        <w:rPr>
          <w:rFonts w:cs="ＭＳ ゴシック" w:hint="eastAsia"/>
        </w:rPr>
        <w:t>ゴールへの進捗を監視する</w:t>
      </w:r>
    </w:p>
    <w:p w:rsidR="002A2D70" w:rsidRDefault="002A2D70" w:rsidP="001E767B">
      <w:pPr>
        <w:rPr>
          <w:rFonts w:cs="Times New Roman"/>
        </w:rPr>
      </w:pPr>
      <w:r w:rsidRPr="009D7411">
        <w:rPr>
          <w:rFonts w:cs="ＭＳ Ｐ明朝" w:hint="eastAsia"/>
        </w:rPr>
        <w:t>いずれかの時点で目標に対する残作業を合計する。プロダクトオーナーは、少なくともスプリントレビューにおいて、この合計残作業を追跡する。プロダクトオーナーは、前回のスプリントレビューの合計残作業と比較して、希望する時間までにゴールに到達するかどうかを評価する。この情報は関係者全員に明らかにされる。</w:t>
      </w:r>
    </w:p>
    <w:p w:rsidR="002A2D70" w:rsidRDefault="002A2D70" w:rsidP="007C5203">
      <w:pPr>
        <w:rPr>
          <w:rFonts w:cs="Times New Roman"/>
        </w:rPr>
      </w:pPr>
      <w:r w:rsidRPr="009D7411">
        <w:rPr>
          <w:rFonts w:cs="ＭＳ Ｐ明朝" w:hint="eastAsia"/>
        </w:rPr>
        <w:t>スクラムでは、プロダクトバックログの項目に費やした作業時間を考慮しない。参考にするのは、残作業や日付といった数値だけである。</w:t>
      </w:r>
    </w:p>
    <w:p w:rsidR="002A2D70" w:rsidRDefault="002A2D70" w:rsidP="007C5203">
      <w:pPr>
        <w:rPr>
          <w:rFonts w:cs="Times New Roman"/>
        </w:rPr>
      </w:pPr>
      <w:r w:rsidRPr="009D7411">
        <w:rPr>
          <w:rFonts w:cs="ＭＳ Ｐ明朝" w:hint="eastAsia"/>
        </w:rPr>
        <w:t>進捗の見通しを立てるために、バーンダウンやバーンアップなどのさまざまなプラクティスが使用されてきた。これらは有用ではあるが、経験主義の重要性を置き換えるものではない。複雑な環境下では、何が起きるかわからない。すでに起きたものだけが、これから先の意思決定に使用できる。</w:t>
      </w:r>
    </w:p>
    <w:p w:rsidR="002A2D70" w:rsidRDefault="002A2D70" w:rsidP="007C5203">
      <w:pPr>
        <w:pStyle w:val="Heading2"/>
      </w:pPr>
      <w:bookmarkStart w:id="50" w:name="_Release_Burndown"/>
      <w:bookmarkStart w:id="51" w:name="_Sprint_Backlog"/>
      <w:bookmarkStart w:id="52" w:name="_Toc293592596"/>
      <w:bookmarkStart w:id="53" w:name="_Toc300183047"/>
      <w:bookmarkEnd w:id="50"/>
      <w:bookmarkEnd w:id="51"/>
      <w:r w:rsidRPr="009D7411">
        <w:rPr>
          <w:rFonts w:cs="ＭＳ ゴシック" w:hint="eastAsia"/>
        </w:rPr>
        <w:t>スプリントバックログ</w:t>
      </w:r>
      <w:bookmarkEnd w:id="52"/>
      <w:bookmarkEnd w:id="53"/>
      <w:r>
        <w:t xml:space="preserve"> </w:t>
      </w:r>
    </w:p>
    <w:p w:rsidR="002A2D70" w:rsidRDefault="002A2D70" w:rsidP="007C5203">
      <w:pPr>
        <w:rPr>
          <w:rFonts w:cs="Times New Roman"/>
        </w:rPr>
      </w:pPr>
      <w:r w:rsidRPr="009D7411">
        <w:rPr>
          <w:rFonts w:cs="ＭＳ Ｐ明朝" w:hint="eastAsia"/>
        </w:rPr>
        <w:t>スプリントバックログは、プロダクトバックログから選択した項目と、その項目をプロダクトインクリメントにして届け、スプリントゴールを達成する計画とを合わせたものである。スプリントバックログは、開発チームが作成するインクリメントに含まれる機能と、その機能を届けるために必要な作業を表した予測である。</w:t>
      </w:r>
    </w:p>
    <w:p w:rsidR="002A2D70" w:rsidRDefault="002A2D70" w:rsidP="007C5203">
      <w:pPr>
        <w:rPr>
          <w:rFonts w:cs="Times New Roman"/>
        </w:rPr>
      </w:pPr>
      <w:r w:rsidRPr="009D7411">
        <w:rPr>
          <w:rFonts w:cs="ＭＳ Ｐ明朝" w:hint="eastAsia"/>
        </w:rPr>
        <w:t>スプリントバックログは、開発チームがプロダクトバックログの項目を「完了」インクリメントに変える作業を定義している。スプリントバックログは、開発チームがスプリントゴールを達成するのに必要な作業をすべて見える化している。</w:t>
      </w:r>
    </w:p>
    <w:p w:rsidR="002A2D70" w:rsidRDefault="002A2D70" w:rsidP="007C5203">
      <w:pPr>
        <w:rPr>
          <w:rFonts w:cs="Times New Roman"/>
        </w:rPr>
      </w:pPr>
      <w:r w:rsidRPr="009D7411">
        <w:rPr>
          <w:rFonts w:cs="ＭＳ Ｐ明朝" w:hint="eastAsia"/>
        </w:rPr>
        <w:t>スプリントバックログは、デイリースクラムで変更点が共有できる程度に詳細な計画である。スプリントでは、開発チームがスプリントバックログを修正し、スプリントバックログが明確化されていく。これは、開発チームが計画を実行するなかで、スプリントゴールの達成に必要な作業を学習するからである。</w:t>
      </w:r>
    </w:p>
    <w:p w:rsidR="002A2D70" w:rsidRDefault="002A2D70" w:rsidP="007C5203">
      <w:pPr>
        <w:rPr>
          <w:rFonts w:cs="Times New Roman"/>
          <w:color w:val="000000"/>
        </w:rPr>
      </w:pPr>
      <w:r w:rsidRPr="009D7411">
        <w:rPr>
          <w:rFonts w:cs="ＭＳ Ｐ明朝" w:hint="eastAsia"/>
        </w:rPr>
        <w:t>新しい作業が必要になれば、開発チームがスプリントバックログに追加する。作業が完了すれば、残作業の見積もりを更新する。計画が不要になれば、削除する。スプリントでスプリントバックログを削除できるのは、開発チームだけである。スプリントバックログには、開発チームがスプリントで行う作業がリアルタイムに反映されている。スプリントバックログは開発チームのものである。</w:t>
      </w:r>
    </w:p>
    <w:p w:rsidR="002A2D70" w:rsidRDefault="002A2D70" w:rsidP="00404F22">
      <w:pPr>
        <w:pStyle w:val="Heading3"/>
        <w:rPr>
          <w:rFonts w:cs="Times New Roman"/>
          <w:color w:val="000000"/>
        </w:rPr>
      </w:pPr>
      <w:bookmarkStart w:id="54" w:name="_Sprint_Burndown"/>
      <w:bookmarkEnd w:id="54"/>
      <w:r w:rsidRPr="009D7411">
        <w:rPr>
          <w:rFonts w:cs="ＭＳ ゴシック" w:hint="eastAsia"/>
        </w:rPr>
        <w:t>スプリントの進捗を監視する</w:t>
      </w:r>
    </w:p>
    <w:p w:rsidR="002A2D70" w:rsidRDefault="002A2D70" w:rsidP="00177911">
      <w:r w:rsidRPr="009D7411">
        <w:rPr>
          <w:rFonts w:cs="ＭＳ Ｐ明朝" w:hint="eastAsia"/>
        </w:rPr>
        <w:t>スプリントのいずれかの時点で、スプリントバックログの項目の残作業を合計する。開発チームは、少なくともデイリースクラムにおいて、この合計残作業を追跡する。日次で追跡することで、スプリントゴールの達成に見通しを立てる。スプリントの残作業の追跡をすることで、開発チームは進捗を管理できる。</w:t>
      </w:r>
      <w:r>
        <w:t xml:space="preserve"> </w:t>
      </w:r>
    </w:p>
    <w:p w:rsidR="002A2D70" w:rsidRDefault="002A2D70" w:rsidP="00177911">
      <w:pPr>
        <w:rPr>
          <w:rFonts w:cs="Times New Roman"/>
        </w:rPr>
      </w:pPr>
      <w:r w:rsidRPr="009D7411">
        <w:rPr>
          <w:rFonts w:cs="ＭＳ Ｐ明朝" w:hint="eastAsia"/>
        </w:rPr>
        <w:t>スクラムでは、スプリントバックログに費やした作業時間を考慮しない。参考にするのは、残作業や日付といった数値だけである。</w:t>
      </w:r>
    </w:p>
    <w:p w:rsidR="002A2D70" w:rsidRDefault="002A2D70" w:rsidP="000741AA">
      <w:pPr>
        <w:pStyle w:val="Heading2"/>
        <w:rPr>
          <w:rFonts w:cs="Times New Roman"/>
          <w:color w:val="000000"/>
        </w:rPr>
      </w:pPr>
      <w:bookmarkStart w:id="55" w:name="_Toc300183048"/>
      <w:r w:rsidRPr="009D7411">
        <w:rPr>
          <w:rFonts w:cs="ＭＳ ゴシック" w:hint="eastAsia"/>
        </w:rPr>
        <w:t>インクリメント</w:t>
      </w:r>
      <w:bookmarkEnd w:id="55"/>
    </w:p>
    <w:p w:rsidR="002A2D70" w:rsidRDefault="002A2D70" w:rsidP="000741AA">
      <w:pPr>
        <w:rPr>
          <w:rFonts w:cs="Times New Roman"/>
        </w:rPr>
      </w:pPr>
      <w:r w:rsidRPr="009D7411">
        <w:rPr>
          <w:rFonts w:cs="ＭＳ Ｐ明朝" w:hint="eastAsia"/>
        </w:rPr>
        <w:t>インクリメントは、これまでのスプリントで完了したプロダクトバックログの項目をまとめたものである。スプリントの終わりには、新しいインクリメントが「完了」しなければならない。これは、インクリメントが動く状態であり、スクラムチームの「完了」の定義に合っていることを意味する。プロダクトオーナーがリリースを決定する／しないにかかわらず、インクリメントは常に動く状態になければならない。</w:t>
      </w:r>
    </w:p>
    <w:p w:rsidR="002A2D70" w:rsidRPr="006673BA" w:rsidRDefault="002A2D70" w:rsidP="00B076C7">
      <w:pPr>
        <w:pStyle w:val="Heading1"/>
        <w:rPr>
          <w:rFonts w:cs="Times New Roman"/>
        </w:rPr>
      </w:pPr>
      <w:bookmarkStart w:id="56" w:name="_Ref300182620"/>
      <w:bookmarkStart w:id="57" w:name="_Ref300182632"/>
      <w:bookmarkStart w:id="58" w:name="_Ref300182667"/>
      <w:bookmarkStart w:id="59" w:name="_Ref300182671"/>
      <w:bookmarkStart w:id="60" w:name="_Toc300183049"/>
      <w:r w:rsidRPr="009D7411">
        <w:rPr>
          <w:rFonts w:cs="ＭＳ ゴシック" w:hint="eastAsia"/>
        </w:rPr>
        <w:t>「完了」の定義</w:t>
      </w:r>
      <w:bookmarkEnd w:id="56"/>
      <w:bookmarkEnd w:id="57"/>
      <w:bookmarkEnd w:id="58"/>
      <w:bookmarkEnd w:id="59"/>
      <w:bookmarkEnd w:id="60"/>
    </w:p>
    <w:p w:rsidR="002A2D70" w:rsidRDefault="002A2D70" w:rsidP="007C5203">
      <w:r w:rsidRPr="009D7411">
        <w:rPr>
          <w:rFonts w:cs="ＭＳ Ｐ明朝" w:hint="eastAsia"/>
        </w:rPr>
        <w:t>プロダクトバックログの項目やインクリメントが「完了」したならば、全員が「完了」の意味を理解していなければならない。スクラムチームによってその意味は大きく異なるが、透明性を確保するためにも、作業の完了について共通の理解がなければならない。これは、スクラムチームの『「完了」の定義』と呼ばれ、プロダクトインクリメントの作業完了の評価に使われる。</w:t>
      </w:r>
      <w:r>
        <w:t xml:space="preserve"> </w:t>
      </w:r>
    </w:p>
    <w:p w:rsidR="002A2D70" w:rsidRDefault="002A2D70" w:rsidP="007C5203">
      <w:pPr>
        <w:rPr>
          <w:rFonts w:cs="Times New Roman"/>
        </w:rPr>
      </w:pPr>
      <w:r w:rsidRPr="009D7411">
        <w:rPr>
          <w:rFonts w:cs="ＭＳ Ｐ明朝" w:hint="eastAsia"/>
        </w:rPr>
        <w:t>この定義は、スプリント計画ミーティングでプロダクトバックログの項目を開発チームがいくつ選択するかの指針にもなる。スプリントの目的は、スクラムチームの「完了」の定義に沿った出荷判断可能な機能のインクリメントを届けることである。</w:t>
      </w:r>
    </w:p>
    <w:p w:rsidR="002A2D70" w:rsidRPr="00A23C0B" w:rsidRDefault="002A2D70" w:rsidP="007C5203">
      <w:pPr>
        <w:rPr>
          <w:rFonts w:cs="Times New Roman"/>
        </w:rPr>
      </w:pPr>
      <w:r w:rsidRPr="009D7411">
        <w:rPr>
          <w:rFonts w:cs="ＭＳ Ｐ明朝" w:hint="eastAsia"/>
        </w:rPr>
        <w:t>開発チームは、スプリントごとにプロダクトのインクリメントを届ける。インクリメントは実際に動くものなので、プロダクトオーナーはすぐにリリースできる。インクリメントは、それまでのインクリメントに追加されたものであり、すべてが正常に動くように十分にテストされたものである。</w:t>
      </w:r>
    </w:p>
    <w:p w:rsidR="002A2D70" w:rsidRDefault="002A2D70">
      <w:pPr>
        <w:rPr>
          <w:rFonts w:cs="Times New Roman"/>
        </w:rPr>
      </w:pPr>
      <w:bookmarkStart w:id="61" w:name="_Toc293592602"/>
      <w:r w:rsidRPr="009D7411">
        <w:rPr>
          <w:rFonts w:cs="ＭＳ Ｐ明朝" w:hint="eastAsia"/>
        </w:rPr>
        <w:t>成熟したスクラムチームでは、「完了」の定義にさらに厳しい品質条件を追加することもある。</w:t>
      </w:r>
    </w:p>
    <w:p w:rsidR="002A2D70" w:rsidRDefault="002A2D70" w:rsidP="00A44393">
      <w:pPr>
        <w:pStyle w:val="Heading1"/>
        <w:rPr>
          <w:rFonts w:cs="Times New Roman"/>
        </w:rPr>
      </w:pPr>
      <w:bookmarkStart w:id="62" w:name="_Toc300183050"/>
      <w:r w:rsidRPr="009D7411">
        <w:rPr>
          <w:rFonts w:cs="ＭＳ ゴシック" w:hint="eastAsia"/>
        </w:rPr>
        <w:t>結論</w:t>
      </w:r>
      <w:bookmarkEnd w:id="62"/>
    </w:p>
    <w:p w:rsidR="002A2D70" w:rsidRPr="00A44393" w:rsidRDefault="002A2D70" w:rsidP="00A44393">
      <w:pPr>
        <w:rPr>
          <w:rFonts w:cs="Times New Roman"/>
        </w:rPr>
      </w:pPr>
      <w:r w:rsidRPr="00BB7FAF">
        <w:rPr>
          <w:rFonts w:cs="ＭＳ Ｐ明朝" w:hint="eastAsia"/>
        </w:rPr>
        <w:t>スクラムは、本ガイドが無料で提供されている。スクラムの役割・成果物・イベント・ルールは不変である。スクラムの一部だけを導入することも可能だが、それはスクラムとは言えない。すべてをまとめたものがスクラムであり、その他の技法・方法論・プラクティスのコンテナとして機能する。</w:t>
      </w:r>
    </w:p>
    <w:p w:rsidR="002A2D70" w:rsidRDefault="002A2D70">
      <w:pPr>
        <w:rPr>
          <w:rStyle w:val="SSHeading2Char"/>
          <w:rFonts w:cs="Times New Roman"/>
          <w:sz w:val="36"/>
          <w:szCs w:val="36"/>
        </w:rPr>
      </w:pPr>
      <w:r>
        <w:rPr>
          <w:rStyle w:val="SSHeading2Char"/>
          <w:rFonts w:ascii="Calibri" w:eastAsia="ＭＳ ゴシック" w:hAnsi="Calibri" w:cs="Times New Roman"/>
          <w:sz w:val="32"/>
          <w:szCs w:val="32"/>
        </w:rPr>
        <w:br w:type="page"/>
      </w:r>
    </w:p>
    <w:p w:rsidR="002A2D70" w:rsidRPr="00A44393" w:rsidRDefault="002A2D70" w:rsidP="00F027E4">
      <w:pPr>
        <w:pStyle w:val="Heading1"/>
        <w:rPr>
          <w:rStyle w:val="SSHeading2Char"/>
          <w:rFonts w:cs="Times New Roman"/>
          <w:b w:val="0"/>
          <w:bCs w:val="0"/>
          <w:sz w:val="36"/>
          <w:szCs w:val="36"/>
        </w:rPr>
      </w:pPr>
      <w:bookmarkStart w:id="63" w:name="_Toc300183051"/>
      <w:r w:rsidRPr="00BB7FAF">
        <w:rPr>
          <w:rStyle w:val="SSHeading2Char"/>
          <w:rFonts w:ascii="Calibri" w:eastAsia="ＭＳ ゴシック" w:hAnsi="Calibri" w:cs="ＭＳ ゴシック" w:hint="eastAsia"/>
          <w:sz w:val="32"/>
          <w:szCs w:val="32"/>
        </w:rPr>
        <w:t>謝辞</w:t>
      </w:r>
      <w:bookmarkEnd w:id="61"/>
      <w:bookmarkEnd w:id="63"/>
    </w:p>
    <w:p w:rsidR="002A2D70" w:rsidRPr="003D0A2F" w:rsidRDefault="002A2D70" w:rsidP="00AD2616">
      <w:pPr>
        <w:pStyle w:val="Heading2"/>
        <w:rPr>
          <w:rStyle w:val="SSHeading2Char"/>
          <w:rFonts w:cs="Times New Roman"/>
          <w:sz w:val="36"/>
          <w:szCs w:val="36"/>
        </w:rPr>
      </w:pPr>
      <w:bookmarkStart w:id="64" w:name="_Toc293592604"/>
      <w:bookmarkStart w:id="65" w:name="_Toc300183052"/>
      <w:r w:rsidRPr="00BB7FAF">
        <w:rPr>
          <w:rStyle w:val="SSHeading2Char"/>
          <w:rFonts w:ascii="Calibri" w:eastAsia="ＭＳ ゴシック" w:hAnsi="Calibri" w:cs="ＭＳ ゴシック" w:hint="eastAsia"/>
          <w:color w:val="4F81BD"/>
          <w:sz w:val="28"/>
          <w:szCs w:val="28"/>
        </w:rPr>
        <w:t>人々</w:t>
      </w:r>
      <w:bookmarkEnd w:id="64"/>
      <w:bookmarkEnd w:id="65"/>
      <w:r w:rsidRPr="003D0A2F">
        <w:rPr>
          <w:rStyle w:val="SSHeading2Char"/>
          <w:rFonts w:ascii="Calibri" w:eastAsia="ＭＳ ゴシック" w:hAnsi="Calibri" w:cs="Calibri"/>
          <w:color w:val="4F81BD"/>
          <w:sz w:val="28"/>
          <w:szCs w:val="28"/>
        </w:rPr>
        <w:t xml:space="preserve"> </w:t>
      </w:r>
    </w:p>
    <w:p w:rsidR="002A2D70" w:rsidRPr="006B16D1" w:rsidRDefault="002A2D70" w:rsidP="007C5203">
      <w:pPr>
        <w:rPr>
          <w:rFonts w:cs="Times New Roman"/>
        </w:rPr>
      </w:pPr>
      <w:r w:rsidRPr="00BB7FAF">
        <w:rPr>
          <w:rFonts w:cs="ＭＳ Ｐ明朝" w:hint="eastAsia"/>
        </w:rPr>
        <w:t>スクラムに貢献してくれた非常に多くの人たちのなかでも、最初の</w:t>
      </w:r>
      <w:r w:rsidRPr="00BB7FAF">
        <w:t>10</w:t>
      </w:r>
      <w:r w:rsidRPr="00BB7FAF">
        <w:rPr>
          <w:rFonts w:cs="ＭＳ Ｐ明朝" w:hint="eastAsia"/>
        </w:rPr>
        <w:t>年間に貢献してくれた人の名前を挙げたい。まず、</w:t>
      </w:r>
      <w:r w:rsidRPr="00BB7FAF">
        <w:t>Jeff Sutherland</w:t>
      </w:r>
      <w:r w:rsidRPr="00BB7FAF">
        <w:rPr>
          <w:rFonts w:cs="ＭＳ Ｐ明朝" w:hint="eastAsia"/>
        </w:rPr>
        <w:t>と</w:t>
      </w:r>
      <w:r w:rsidRPr="00BB7FAF">
        <w:t>Jeff McKenna</w:t>
      </w:r>
      <w:r w:rsidRPr="00BB7FAF">
        <w:rPr>
          <w:rFonts w:cs="ＭＳ Ｐ明朝" w:hint="eastAsia"/>
        </w:rPr>
        <w:t>。それから、</w:t>
      </w:r>
      <w:r w:rsidRPr="00BB7FAF">
        <w:t>Ken Schwaber</w:t>
      </w:r>
      <w:r w:rsidRPr="00BB7FAF">
        <w:rPr>
          <w:rFonts w:cs="ＭＳ Ｐ明朝" w:hint="eastAsia"/>
        </w:rPr>
        <w:t>と</w:t>
      </w:r>
      <w:r w:rsidRPr="00BB7FAF">
        <w:t>Mike Smith</w:t>
      </w:r>
      <w:r w:rsidRPr="00BB7FAF">
        <w:rPr>
          <w:rFonts w:cs="ＭＳ Ｐ明朝" w:hint="eastAsia"/>
        </w:rPr>
        <w:t>と</w:t>
      </w:r>
      <w:r w:rsidRPr="00BB7FAF">
        <w:t>Chris Martin</w:t>
      </w:r>
      <w:r w:rsidRPr="00BB7FAF">
        <w:rPr>
          <w:rFonts w:cs="ＭＳ Ｐ明朝" w:hint="eastAsia"/>
        </w:rPr>
        <w:t>。翌年からは、その他にも多くの人たちが貢献してくれた。彼らの助けがなければ、スクラムは今日のように洗練されてはいなかっただろう。</w:t>
      </w:r>
      <w:r w:rsidRPr="00BB7FAF">
        <w:t>David Starr</w:t>
      </w:r>
      <w:r w:rsidRPr="00BB7FAF">
        <w:rPr>
          <w:rFonts w:cs="ＭＳ Ｐ明朝" w:hint="eastAsia"/>
        </w:rPr>
        <w:t>は、見事な見識と編集能力をこのスクラムガイドに提供してくれた。</w:t>
      </w:r>
    </w:p>
    <w:p w:rsidR="002A2D70" w:rsidRPr="003D0A2F" w:rsidRDefault="002A2D70" w:rsidP="00AD2616">
      <w:pPr>
        <w:pStyle w:val="Heading2"/>
        <w:rPr>
          <w:rFonts w:cs="Times New Roman"/>
        </w:rPr>
      </w:pPr>
      <w:bookmarkStart w:id="66" w:name="_Toc293592605"/>
      <w:bookmarkStart w:id="67" w:name="_Toc300183053"/>
      <w:r w:rsidRPr="00BB7FAF">
        <w:rPr>
          <w:rStyle w:val="SSHeading2Char"/>
          <w:rFonts w:ascii="Calibri" w:eastAsia="ＭＳ ゴシック" w:hAnsi="Calibri" w:cs="ＭＳ ゴシック" w:hint="eastAsia"/>
          <w:color w:val="4F81BD"/>
          <w:sz w:val="28"/>
          <w:szCs w:val="28"/>
        </w:rPr>
        <w:t>歴史</w:t>
      </w:r>
      <w:bookmarkEnd w:id="66"/>
      <w:bookmarkEnd w:id="67"/>
    </w:p>
    <w:p w:rsidR="002A2D70" w:rsidRDefault="002A2D70" w:rsidP="004342D9">
      <w:pPr>
        <w:rPr>
          <w:rFonts w:cs="Times New Roman"/>
          <w:lang w:eastAsia="ja-JP"/>
        </w:rPr>
      </w:pPr>
      <w:r w:rsidRPr="00BB7FAF">
        <w:t>Ken Schwaber</w:t>
      </w:r>
      <w:r w:rsidRPr="00BB7FAF">
        <w:rPr>
          <w:rFonts w:cs="ＭＳ Ｐ明朝" w:hint="eastAsia"/>
        </w:rPr>
        <w:t>と</w:t>
      </w:r>
      <w:r w:rsidRPr="00BB7FAF">
        <w:t>Jeff Sutherland</w:t>
      </w:r>
      <w:r w:rsidRPr="00BB7FAF">
        <w:rPr>
          <w:rFonts w:cs="ＭＳ Ｐ明朝" w:hint="eastAsia"/>
        </w:rPr>
        <w:t>が、</w:t>
      </w:r>
      <w:r w:rsidRPr="00BB7FAF">
        <w:t>1995</w:t>
      </w:r>
      <w:r w:rsidRPr="00BB7FAF">
        <w:rPr>
          <w:rFonts w:cs="ＭＳ Ｐ明朝" w:hint="eastAsia"/>
        </w:rPr>
        <w:t>年の</w:t>
      </w:r>
      <w:r w:rsidRPr="00BB7FAF">
        <w:t>OOPSLA</w:t>
      </w:r>
      <w:r w:rsidRPr="00BB7FAF">
        <w:rPr>
          <w:rFonts w:cs="ＭＳ Ｐ明朝" w:hint="eastAsia"/>
        </w:rPr>
        <w:t>カンファレンスでスクラムを共同発表した。この発表は、</w:t>
      </w:r>
      <w:r w:rsidRPr="00BB7FAF">
        <w:t>Ken</w:t>
      </w:r>
      <w:r w:rsidRPr="00BB7FAF">
        <w:rPr>
          <w:rFonts w:cs="ＭＳ Ｐ明朝" w:hint="eastAsia"/>
        </w:rPr>
        <w:t>と</w:t>
      </w:r>
      <w:r w:rsidRPr="00BB7FAF">
        <w:t>Jeff</w:t>
      </w:r>
      <w:r w:rsidRPr="00BB7FAF">
        <w:rPr>
          <w:rFonts w:cs="ＭＳ Ｐ明朝" w:hint="eastAsia"/>
        </w:rPr>
        <w:t>がスクラムを数年間適用した経験から学んだことを文書化したものである。</w:t>
      </w:r>
    </w:p>
    <w:p w:rsidR="002A2D70" w:rsidRDefault="002A2D70">
      <w:pPr>
        <w:rPr>
          <w:rFonts w:cs="Times New Roman"/>
        </w:rPr>
      </w:pPr>
      <w:r w:rsidRPr="00BB7FAF">
        <w:rPr>
          <w:rFonts w:cs="ＭＳ Ｐ明朝" w:hint="eastAsia"/>
        </w:rPr>
        <w:t>スクラムの歴史は長い。最初の試行錯誤の場である</w:t>
      </w:r>
      <w:r w:rsidRPr="00BB7FAF">
        <w:t>Individual, Inc.</w:t>
      </w:r>
      <w:r w:rsidRPr="00BB7FAF">
        <w:rPr>
          <w:rFonts w:cs="ＭＳ Ｐ明朝" w:hint="eastAsia"/>
        </w:rPr>
        <w:t>・</w:t>
      </w:r>
      <w:r w:rsidRPr="00BB7FAF">
        <w:t>Fidelity Investments</w:t>
      </w:r>
      <w:r w:rsidRPr="00BB7FAF">
        <w:rPr>
          <w:rFonts w:cs="ＭＳ Ｐ明朝" w:hint="eastAsia"/>
        </w:rPr>
        <w:t>・</w:t>
      </w:r>
      <w:r w:rsidRPr="00BB7FAF">
        <w:t>IDX</w:t>
      </w:r>
      <w:r w:rsidRPr="00BB7FAF">
        <w:rPr>
          <w:rFonts w:cs="ＭＳ Ｐ明朝" w:hint="eastAsia"/>
        </w:rPr>
        <w:t>（現</w:t>
      </w:r>
      <w:r w:rsidRPr="00BB7FAF">
        <w:t xml:space="preserve"> GE Medical</w:t>
      </w:r>
      <w:r w:rsidRPr="00BB7FAF">
        <w:rPr>
          <w:rFonts w:cs="ＭＳ Ｐ明朝" w:hint="eastAsia"/>
        </w:rPr>
        <w:t>）に感謝したい。</w:t>
      </w:r>
    </w:p>
    <w:p w:rsidR="002A2D70" w:rsidRPr="002E0753" w:rsidRDefault="002A2D70" w:rsidP="002E0753">
      <w:pPr>
        <w:pStyle w:val="Heading2"/>
        <w:rPr>
          <w:rStyle w:val="SSHeading2Char"/>
          <w:rFonts w:ascii="Calibri" w:eastAsia="ＭＳ ゴシック" w:hAnsi="Calibri" w:cs="Times New Roman"/>
          <w:color w:val="4F81BD"/>
          <w:sz w:val="28"/>
          <w:szCs w:val="28"/>
        </w:rPr>
      </w:pPr>
      <w:bookmarkStart w:id="68" w:name="_Toc300183054"/>
      <w:r w:rsidRPr="00BB7FAF">
        <w:rPr>
          <w:rStyle w:val="SSHeading2Char"/>
          <w:rFonts w:ascii="Calibri" w:eastAsia="ＭＳ ゴシック" w:hAnsi="Calibri" w:cs="ＭＳ ゴシック" w:hint="eastAsia"/>
          <w:color w:val="4F81BD"/>
          <w:sz w:val="28"/>
          <w:szCs w:val="28"/>
        </w:rPr>
        <w:t>翻訳</w:t>
      </w:r>
      <w:bookmarkEnd w:id="68"/>
    </w:p>
    <w:p w:rsidR="002A2D70" w:rsidRDefault="002A2D70" w:rsidP="002E0753">
      <w:pPr>
        <w:rPr>
          <w:rFonts w:cs="Times New Roman"/>
        </w:rPr>
      </w:pPr>
      <w:r w:rsidRPr="00BB7FAF">
        <w:rPr>
          <w:rFonts w:cs="ＭＳ Ｐ明朝" w:hint="eastAsia"/>
        </w:rPr>
        <w:t>本ガイドは、</w:t>
      </w:r>
      <w:r w:rsidRPr="00BB7FAF">
        <w:t>Ken Schwaber</w:t>
      </w:r>
      <w:r w:rsidRPr="00BB7FAF">
        <w:rPr>
          <w:rFonts w:cs="ＭＳ Ｐ明朝" w:hint="eastAsia"/>
        </w:rPr>
        <w:t>と</w:t>
      </w:r>
      <w:r w:rsidRPr="00BB7FAF">
        <w:t>Jeff Sutherland</w:t>
      </w:r>
      <w:r w:rsidRPr="00BB7FAF">
        <w:rPr>
          <w:rFonts w:cs="ＭＳ Ｐ明朝" w:hint="eastAsia"/>
        </w:rPr>
        <w:t>による英語版の翻訳である。日本語訳は、角征典（</w:t>
      </w:r>
      <w:r w:rsidRPr="00BB7FAF">
        <w:t>@kdmsnr</w:t>
      </w:r>
      <w:r w:rsidRPr="00BB7FAF">
        <w:rPr>
          <w:rFonts w:cs="ＭＳ Ｐ明朝" w:hint="eastAsia"/>
        </w:rPr>
        <w:t>）</w:t>
      </w:r>
      <w:r w:rsidRPr="00BB7FAF">
        <w:t xml:space="preserve">&lt;kdmsnr@gmail.com&gt; </w:t>
      </w:r>
      <w:r w:rsidRPr="00BB7FAF">
        <w:rPr>
          <w:rFonts w:cs="ＭＳ Ｐ明朝" w:hint="eastAsia"/>
        </w:rPr>
        <w:t>が担当した。翻訳のレビューには、</w:t>
      </w:r>
      <w:r w:rsidRPr="00BB7FAF">
        <w:t>@irohiroki</w:t>
      </w:r>
      <w:r w:rsidRPr="00BB7FAF">
        <w:rPr>
          <w:rFonts w:cs="ＭＳ Ｐ明朝" w:hint="eastAsia"/>
        </w:rPr>
        <w:t>、</w:t>
      </w:r>
      <w:r w:rsidRPr="00BB7FAF">
        <w:t>@takaesu0</w:t>
      </w:r>
      <w:r w:rsidRPr="00BB7FAF">
        <w:rPr>
          <w:rFonts w:cs="ＭＳ Ｐ明朝" w:hint="eastAsia"/>
        </w:rPr>
        <w:t>、</w:t>
      </w:r>
      <w:r w:rsidRPr="00BB7FAF">
        <w:t>@miholovesq</w:t>
      </w:r>
      <w:r w:rsidRPr="00BB7FAF">
        <w:rPr>
          <w:rFonts w:cs="ＭＳ Ｐ明朝" w:hint="eastAsia"/>
        </w:rPr>
        <w:t>、</w:t>
      </w:r>
      <w:r w:rsidRPr="00BB7FAF">
        <w:t>@sunaot</w:t>
      </w:r>
      <w:r w:rsidRPr="00BB7FAF">
        <w:rPr>
          <w:rFonts w:cs="ＭＳ Ｐ明朝" w:hint="eastAsia"/>
        </w:rPr>
        <w:t>、</w:t>
      </w:r>
      <w:r w:rsidRPr="00BB7FAF">
        <w:t>@kawaguti</w:t>
      </w:r>
      <w:r w:rsidRPr="00BB7FAF">
        <w:rPr>
          <w:rFonts w:cs="ＭＳ Ｐ明朝" w:hint="eastAsia"/>
        </w:rPr>
        <w:t>が参加してくれた。</w:t>
      </w:r>
    </w:p>
    <w:p w:rsidR="002A2D70" w:rsidRDefault="002A2D70">
      <w:pPr>
        <w:rPr>
          <w:rFonts w:cs="Times New Roman"/>
        </w:rPr>
      </w:pPr>
      <w:r>
        <w:rPr>
          <w:rFonts w:cs="Times New Roman"/>
        </w:rPr>
        <w:br w:type="page"/>
      </w:r>
    </w:p>
    <w:p w:rsidR="002A2D70" w:rsidRDefault="002A2D70">
      <w:pPr>
        <w:rPr>
          <w:rFonts w:eastAsia="ＭＳ ゴシック" w:cs="Times New Roman"/>
          <w:b/>
          <w:bCs/>
          <w:color w:val="365F91"/>
          <w:sz w:val="32"/>
          <w:szCs w:val="32"/>
        </w:rPr>
      </w:pPr>
      <w:r w:rsidRPr="00BB7FAF">
        <w:rPr>
          <w:rFonts w:eastAsia="ＭＳ ゴシック" w:cs="ＭＳ ゴシック" w:hint="eastAsia"/>
          <w:b/>
          <w:bCs/>
          <w:color w:val="365F91"/>
          <w:sz w:val="32"/>
          <w:szCs w:val="32"/>
        </w:rPr>
        <w:t>更新履歴</w:t>
      </w:r>
    </w:p>
    <w:p w:rsidR="002A2D70" w:rsidRDefault="002A2D70" w:rsidP="001705DB">
      <w:pPr>
        <w:rPr>
          <w:rFonts w:cs="Times New Roman"/>
        </w:rPr>
      </w:pPr>
      <w:r w:rsidRPr="00BB7FAF">
        <w:rPr>
          <w:rFonts w:cs="ＭＳ Ｐ明朝" w:hint="eastAsia"/>
        </w:rPr>
        <w:t>この</w:t>
      </w:r>
      <w:r w:rsidRPr="00BB7FAF">
        <w:t>2011</w:t>
      </w:r>
      <w:r w:rsidRPr="00BB7FAF">
        <w:rPr>
          <w:rFonts w:cs="ＭＳ Ｐ明朝" w:hint="eastAsia"/>
        </w:rPr>
        <w:t>年</w:t>
      </w:r>
      <w:r w:rsidRPr="00BB7FAF">
        <w:t>7</w:t>
      </w:r>
      <w:r w:rsidRPr="00BB7FAF">
        <w:rPr>
          <w:rFonts w:cs="ＭＳ Ｐ明朝" w:hint="eastAsia"/>
        </w:rPr>
        <w:t>月</w:t>
      </w:r>
      <w:r w:rsidRPr="00BB7FAF">
        <w:t>11</w:t>
      </w:r>
      <w:r w:rsidRPr="00BB7FAF">
        <w:rPr>
          <w:rFonts w:cs="ＭＳ Ｐ明朝" w:hint="eastAsia"/>
        </w:rPr>
        <w:t>日版は、</w:t>
      </w:r>
      <w:r w:rsidRPr="00BB7FAF">
        <w:t>2010</w:t>
      </w:r>
      <w:r w:rsidRPr="00BB7FAF">
        <w:rPr>
          <w:rFonts w:cs="ＭＳ Ｐ明朝" w:hint="eastAsia"/>
        </w:rPr>
        <w:t>年</w:t>
      </w:r>
      <w:r w:rsidRPr="00BB7FAF">
        <w:t>2</w:t>
      </w:r>
      <w:r w:rsidRPr="00BB7FAF">
        <w:rPr>
          <w:rFonts w:cs="ＭＳ Ｐ明朝" w:hint="eastAsia"/>
        </w:rPr>
        <w:t>月版とは異なる。特に、技法やベストプラクティスをスクラムから外すことにした。これらは状況によって変化するからだ。今後は、我々の経験の「ベストプラクティス」を提供したいと考えている。</w:t>
      </w:r>
    </w:p>
    <w:p w:rsidR="002A2D70" w:rsidRDefault="002A2D70" w:rsidP="001705DB">
      <w:pPr>
        <w:rPr>
          <w:rFonts w:cs="Times New Roman"/>
        </w:rPr>
      </w:pPr>
      <w:r w:rsidRPr="00BB7FAF">
        <w:rPr>
          <w:rFonts w:cs="ＭＳ Ｐ明朝" w:hint="eastAsia"/>
        </w:rPr>
        <w:t>スクラムガイドは、</w:t>
      </w:r>
      <w:r w:rsidRPr="00BB7FAF">
        <w:t>Jeff Sutherland</w:t>
      </w:r>
      <w:r w:rsidRPr="00BB7FAF">
        <w:rPr>
          <w:rFonts w:cs="ＭＳ Ｐ明朝" w:hint="eastAsia"/>
        </w:rPr>
        <w:t>と</w:t>
      </w:r>
      <w:r w:rsidRPr="00BB7FAF">
        <w:t>Ken Schwaber</w:t>
      </w:r>
      <w:r w:rsidRPr="00BB7FAF">
        <w:rPr>
          <w:rFonts w:cs="ＭＳ Ｐ明朝" w:hint="eastAsia"/>
        </w:rPr>
        <w:t>が開発した</w:t>
      </w:r>
      <w:r w:rsidRPr="00BB7FAF">
        <w:t>20</w:t>
      </w:r>
      <w:r w:rsidRPr="00BB7FAF">
        <w:rPr>
          <w:rFonts w:cs="ＭＳ Ｐ明朝" w:hint="eastAsia"/>
        </w:rPr>
        <w:t>年以上続くスクラムについて文書化したものである。スクラムフレームワークを補完するプラクティス・ファシリテーション・ツールに関するパターン・プロセス・見識などについては、その他の情報源が提供してくれる。これらは、生産性・価値・創造性・自尊心を最適化するものである。</w:t>
      </w:r>
      <w:commentRangeStart w:id="69"/>
      <w:del w:id="70" w:author="Daniel" w:date="2011-07-30T17:15:00Z">
        <w:r w:rsidDel="002E0810">
          <w:delText xml:space="preserve">The Scrum Guide document </w:delText>
        </w:r>
      </w:del>
      <w:del w:id="71" w:author="Daniel" w:date="2011-07-26T17:44:00Z">
        <w:r w:rsidDel="00C10F86">
          <w:delText>the Scrum</w:delText>
        </w:r>
      </w:del>
      <w:del w:id="72" w:author="Daniel" w:date="2011-07-30T17:15:00Z">
        <w:r w:rsidDel="002E0810">
          <w:delText>that Jeff Sutherland and Ken Schwaber developed and have sustained for twenty + years.</w:delText>
        </w:r>
      </w:del>
      <w:commentRangeEnd w:id="69"/>
      <w:r>
        <w:rPr>
          <w:rStyle w:val="CommentReference"/>
          <w:rFonts w:cs="Times New Roman"/>
        </w:rPr>
        <w:commentReference w:id="69"/>
      </w:r>
    </w:p>
    <w:p w:rsidR="002A2D70" w:rsidRDefault="002A2D70" w:rsidP="00BB7FAF">
      <w:pPr>
        <w:rPr>
          <w:rFonts w:cs="Times New Roman"/>
        </w:rPr>
      </w:pPr>
      <w:r>
        <w:rPr>
          <w:rFonts w:cs="ＭＳ Ｐ明朝" w:hint="eastAsia"/>
        </w:rPr>
        <w:t>本稿と</w:t>
      </w:r>
      <w:r>
        <w:t>2010</w:t>
      </w:r>
      <w:r>
        <w:rPr>
          <w:rFonts w:cs="ＭＳ Ｐ明朝" w:hint="eastAsia"/>
        </w:rPr>
        <w:t>年</w:t>
      </w:r>
      <w:r>
        <w:t>2</w:t>
      </w:r>
      <w:r>
        <w:rPr>
          <w:rFonts w:cs="ＭＳ Ｐ明朝" w:hint="eastAsia"/>
        </w:rPr>
        <w:t>月版の違いについては、次のようなリリースノートをいずれどこかで公開する予定だ。</w:t>
      </w:r>
    </w:p>
    <w:p w:rsidR="002A2D70" w:rsidRDefault="002A2D70" w:rsidP="001705DB">
      <w:pPr>
        <w:rPr>
          <w:rFonts w:cs="Times New Roman"/>
        </w:rPr>
      </w:pPr>
    </w:p>
    <w:p w:rsidR="002A2D70" w:rsidRDefault="002A2D70" w:rsidP="00735A96">
      <w:pPr>
        <w:pStyle w:val="ListParagraph"/>
        <w:numPr>
          <w:ilvl w:val="0"/>
          <w:numId w:val="27"/>
        </w:numPr>
        <w:rPr>
          <w:rFonts w:cs="Times New Roman"/>
        </w:rPr>
      </w:pPr>
      <w:r w:rsidRPr="00BB7FAF">
        <w:rPr>
          <w:rFonts w:cs="ＭＳ Ｐ明朝" w:hint="eastAsia"/>
        </w:rPr>
        <w:t>リリース計画</w:t>
      </w:r>
    </w:p>
    <w:p w:rsidR="002A2D70" w:rsidRDefault="002A2D70" w:rsidP="00735A96">
      <w:pPr>
        <w:pStyle w:val="ListParagraph"/>
        <w:numPr>
          <w:ilvl w:val="0"/>
          <w:numId w:val="27"/>
        </w:numPr>
        <w:rPr>
          <w:rFonts w:cs="Times New Roman"/>
        </w:rPr>
      </w:pPr>
      <w:r w:rsidRPr="00BB7FAF">
        <w:rPr>
          <w:rFonts w:cs="ＭＳ Ｐ明朝" w:hint="eastAsia"/>
        </w:rPr>
        <w:t>リリースバーンダウン</w:t>
      </w:r>
    </w:p>
    <w:p w:rsidR="002A2D70" w:rsidRDefault="002A2D70" w:rsidP="00735A96">
      <w:pPr>
        <w:pStyle w:val="ListParagraph"/>
        <w:numPr>
          <w:ilvl w:val="0"/>
          <w:numId w:val="27"/>
        </w:numPr>
        <w:rPr>
          <w:rFonts w:cs="Times New Roman"/>
        </w:rPr>
      </w:pPr>
      <w:r w:rsidRPr="00BB7FAF">
        <w:rPr>
          <w:rFonts w:cs="ＭＳ Ｐ明朝" w:hint="eastAsia"/>
        </w:rPr>
        <w:t>スプリントバックログ</w:t>
      </w:r>
    </w:p>
    <w:p w:rsidR="002A2D70" w:rsidRDefault="002A2D70" w:rsidP="00735A96">
      <w:pPr>
        <w:pStyle w:val="ListParagraph"/>
        <w:numPr>
          <w:ilvl w:val="0"/>
          <w:numId w:val="27"/>
        </w:numPr>
        <w:rPr>
          <w:rFonts w:cs="Times New Roman"/>
        </w:rPr>
      </w:pPr>
      <w:r w:rsidRPr="00BB7FAF">
        <w:rPr>
          <w:rFonts w:cs="ＭＳ Ｐ明朝" w:hint="eastAsia"/>
        </w:rPr>
        <w:t>プロダクトバックログバーンダウンとスプリントバックログバーンダウン</w:t>
      </w:r>
    </w:p>
    <w:p w:rsidR="002A2D70" w:rsidRDefault="002A2D70" w:rsidP="00735A96">
      <w:pPr>
        <w:pStyle w:val="ListParagraph"/>
        <w:numPr>
          <w:ilvl w:val="0"/>
          <w:numId w:val="27"/>
        </w:numPr>
        <w:rPr>
          <w:rFonts w:cs="Times New Roman"/>
        </w:rPr>
      </w:pPr>
      <w:r w:rsidRPr="00BB7FAF">
        <w:rPr>
          <w:rFonts w:cs="ＭＳ Ｐ明朝" w:hint="eastAsia"/>
        </w:rPr>
        <w:t>コミットは予測である</w:t>
      </w:r>
    </w:p>
    <w:p w:rsidR="002A2D70" w:rsidRDefault="002A2D70" w:rsidP="00735A96">
      <w:pPr>
        <w:pStyle w:val="ListParagraph"/>
        <w:numPr>
          <w:ilvl w:val="0"/>
          <w:numId w:val="27"/>
        </w:numPr>
        <w:rPr>
          <w:rFonts w:cs="Times New Roman"/>
        </w:rPr>
      </w:pPr>
      <w:r w:rsidRPr="00BB7FAF">
        <w:rPr>
          <w:rFonts w:cs="ＭＳ Ｐ明朝" w:hint="eastAsia"/>
        </w:rPr>
        <w:t>チーム（から開発チームへ）</w:t>
      </w:r>
    </w:p>
    <w:p w:rsidR="002A2D70" w:rsidRDefault="002A2D70" w:rsidP="00735A96">
      <w:pPr>
        <w:pStyle w:val="ListParagraph"/>
        <w:numPr>
          <w:ilvl w:val="0"/>
          <w:numId w:val="27"/>
        </w:numPr>
        <w:rPr>
          <w:rFonts w:cs="Times New Roman"/>
        </w:rPr>
      </w:pPr>
      <w:r w:rsidRPr="00BB7FAF">
        <w:rPr>
          <w:rFonts w:cs="ＭＳ Ｐ明朝" w:hint="eastAsia"/>
        </w:rPr>
        <w:t>豚と鶏……スクラムのお話</w:t>
      </w:r>
    </w:p>
    <w:p w:rsidR="002A2D70" w:rsidRDefault="002A2D70" w:rsidP="00735A96">
      <w:pPr>
        <w:pStyle w:val="ListParagraph"/>
        <w:numPr>
          <w:ilvl w:val="0"/>
          <w:numId w:val="27"/>
        </w:numPr>
        <w:rPr>
          <w:rFonts w:cs="Times New Roman"/>
        </w:rPr>
      </w:pPr>
      <w:r w:rsidRPr="00BB7FAF">
        <w:rPr>
          <w:rFonts w:cs="ＭＳ Ｐ明朝" w:hint="eastAsia"/>
        </w:rPr>
        <w:t>優先度ではなく並び替え</w:t>
      </w:r>
    </w:p>
    <w:p w:rsidR="002A2D70" w:rsidRPr="001705DB" w:rsidRDefault="002A2D70" w:rsidP="001705DB">
      <w:pPr>
        <w:rPr>
          <w:rFonts w:cs="Times New Roman"/>
        </w:rPr>
      </w:pPr>
    </w:p>
    <w:sectPr w:rsidR="002A2D70" w:rsidRPr="001705DB" w:rsidSect="007816C7">
      <w:footerReference w:type="default" r:id="rId11"/>
      <w:headerReference w:type="first" r:id="rId12"/>
      <w:footerReference w:type="first" r:id="rId13"/>
      <w:pgSz w:w="12240" w:h="15840"/>
      <w:pgMar w:top="1440" w:right="1800" w:bottom="1440" w:left="1800" w:header="0" w:footer="0" w:gutter="0"/>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Daniel" w:date="2011-07-30T17:14:00Z" w:initials="D">
    <w:p w:rsidR="002A2D70" w:rsidRDefault="002A2D70">
      <w:pPr>
        <w:pStyle w:val="CommentText"/>
        <w:rPr>
          <w:rFonts w:cs="Times New Roman"/>
        </w:rPr>
      </w:pPr>
      <w:r>
        <w:rPr>
          <w:rStyle w:val="CommentReference"/>
          <w:rFonts w:cs="Times New Roman"/>
        </w:rPr>
        <w:annotationRef/>
      </w:r>
      <w:r>
        <w:t>Insert the words, “cancellation rarely makes sense.”</w:t>
      </w:r>
    </w:p>
  </w:comment>
  <w:comment w:id="34" w:author="Daniel" w:date="2011-07-30T17:14:00Z" w:initials="D">
    <w:p w:rsidR="002A2D70" w:rsidRDefault="002A2D70">
      <w:pPr>
        <w:pStyle w:val="CommentText"/>
        <w:rPr>
          <w:rFonts w:cs="Times New Roman"/>
        </w:rPr>
      </w:pPr>
      <w:r>
        <w:rPr>
          <w:rStyle w:val="CommentReference"/>
          <w:rFonts w:cs="Times New Roman"/>
        </w:rPr>
        <w:annotationRef/>
      </w:r>
      <w:r>
        <w:t>Insert period, after the word “Backlog.”</w:t>
      </w:r>
    </w:p>
  </w:comment>
  <w:comment w:id="69" w:author="Daniel" w:date="2011-07-30T17:16:00Z" w:initials="D">
    <w:p w:rsidR="002A2D70" w:rsidRDefault="002A2D70">
      <w:pPr>
        <w:pStyle w:val="CommentText"/>
        <w:rPr>
          <w:rFonts w:cs="Times New Roman"/>
        </w:rPr>
      </w:pPr>
      <w:r>
        <w:rPr>
          <w:rStyle w:val="CommentReference"/>
          <w:rFonts w:cs="Times New Roman"/>
        </w:rPr>
        <w:annotationRef/>
      </w:r>
      <w:r>
        <w:t>Remove this sentence.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2D70" w:rsidRDefault="002A2D70">
      <w:pPr>
        <w:rPr>
          <w:rFonts w:cs="Times New Roman"/>
        </w:rPr>
      </w:pPr>
      <w:r>
        <w:rPr>
          <w:rFonts w:cs="Times New Roman"/>
        </w:rPr>
        <w:separator/>
      </w:r>
    </w:p>
  </w:endnote>
  <w:endnote w:type="continuationSeparator" w:id="0">
    <w:p w:rsidR="002A2D70" w:rsidRDefault="002A2D70">
      <w:pPr>
        <w:rPr>
          <w:rFonts w:cs="Times New Roman"/>
        </w:rPr>
      </w:pPr>
      <w:r>
        <w:rPr>
          <w:rFonts w:cs="Times New Roman"/>
        </w:rPr>
        <w:continuationSeparator/>
      </w:r>
    </w:p>
  </w:endnote>
  <w:endnote w:type="continuationNotice" w:id="1">
    <w:p w:rsidR="002A2D70" w:rsidRDefault="002A2D70">
      <w:pPr>
        <w:spacing w:after="0" w:line="240" w:lineRule="auto"/>
        <w:rPr>
          <w:rFonts w:cs="Times New Roman"/>
        </w:rPr>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25B8EC98-78D9-41FD-88D7-8B595629565A}"/>
    <w:embedBold r:id="rId2" w:fontKey="{2CBF28CC-BBAD-48A1-B362-00FC765154EF}"/>
    <w:embedItalic r:id="rId3" w:fontKey="{AC2649CD-BB34-43B4-84F9-4A0A66589089}"/>
    <w:embedBoldItalic r:id="rId4" w:fontKey="{0524ED9F-5A5D-405B-BD93-C1662307E5EC}"/>
  </w:font>
  <w:font w:name="Times New Roman">
    <w:panose1 w:val="02020603050405020304"/>
    <w:charset w:val="00"/>
    <w:family w:val="roman"/>
    <w:pitch w:val="variable"/>
    <w:sig w:usb0="20002A87" w:usb1="80000000" w:usb2="00000008" w:usb3="00000000" w:csb0="000001FF" w:csb1="00000000"/>
    <w:embedRegular r:id="rId5" w:fontKey="{8E4D5844-2935-4B7F-BE02-59508DA72138}"/>
    <w:embedBold r:id="rId6" w:fontKey="{184AD175-9581-408C-9061-6114DAD95D80}"/>
    <w:embedItalic r:id="rId7" w:fontKey="{A973D586-EC57-4150-8382-B82413114750}"/>
    <w:embedBoldItalic r:id="rId8" w:fontKey="{15D700E8-241F-4685-A657-D11E83353627}"/>
  </w:font>
  <w:font w:name="Courier New">
    <w:panose1 w:val="02070309020205020404"/>
    <w:charset w:val="00"/>
    <w:family w:val="modern"/>
    <w:pitch w:val="fixed"/>
    <w:sig w:usb0="20002A87" w:usb1="80000000" w:usb2="00000008" w:usb3="00000000" w:csb0="000001FF" w:csb1="00000000"/>
    <w:embedRegular r:id="rId9" w:fontKey="{9251C8D5-721E-43C7-A2B7-897BE768D28F}"/>
    <w:embedBold r:id="rId10" w:fontKey="{7AA8B64B-A1D0-4106-BB9E-F20D823969DC}"/>
    <w:embedItalic r:id="rId11" w:fontKey="{4F5F8A0A-4216-4CB4-AACC-61E26820E34D}"/>
    <w:embedBoldItalic r:id="rId12" w:fontKey="{7F0BEEC4-623A-4A98-AB6A-BCAA9A83C1EA}"/>
  </w:font>
  <w:font w:name="Wingdings">
    <w:panose1 w:val="05000000000000000000"/>
    <w:charset w:val="02"/>
    <w:family w:val="auto"/>
    <w:pitch w:val="variable"/>
    <w:sig w:usb0="00000000" w:usb1="10000000" w:usb2="00000000" w:usb3="00000000" w:csb0="80000000" w:csb1="00000000"/>
    <w:embedRegular r:id="rId13" w:fontKey="{B57C79E3-D9CA-4151-8C4B-2E628864E557}"/>
    <w:embedBold r:id="rId14" w:fontKey="{802FC856-F88F-4A90-87F4-1C931FBA808F}"/>
    <w:embedItalic r:id="rId15" w:fontKey="{DCE976F5-3E92-48D5-B911-8609656F621D}"/>
    <w:embedBoldItalic r:id="rId16" w:fontKey="{6EC8246F-9EF7-40B7-8EB8-1735FC582799}"/>
  </w:font>
  <w:font w:name="Calibri">
    <w:panose1 w:val="020F0502020204030204"/>
    <w:charset w:val="00"/>
    <w:family w:val="swiss"/>
    <w:pitch w:val="variable"/>
    <w:sig w:usb0="A00002EF" w:usb1="4000207B" w:usb2="00000000" w:usb3="00000000" w:csb0="0000009F" w:csb1="00000000"/>
    <w:embedRegular r:id="rId17" w:fontKey="{C5214ED7-C5FC-4517-AC09-B67D72AE77E0}"/>
    <w:embedBold r:id="rId18" w:fontKey="{6C9AC2BB-3691-4765-8459-C7871262531B}"/>
    <w:embedItalic r:id="rId19" w:fontKey="{053E69D2-4DE6-4122-9F4A-7299FA72435D}"/>
    <w:embedBoldItalic r:id="rId20" w:fontKey="{9EE80DBC-727C-418F-83CE-749F9FEC3FEA}"/>
  </w:font>
  <w:font w:name="ＭＳ 明朝">
    <w:altName w:val="MS Mincho"/>
    <w:panose1 w:val="02020609040205080304"/>
    <w:charset w:val="80"/>
    <w:family w:val="roman"/>
    <w:pitch w:val="fixed"/>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embedRegular r:id="rId21" w:subsetted="1" w:fontKey="{B941391D-A85C-445A-9CBB-317F5E30D621}"/>
    <w:embedItalic r:id="rId22" w:subsetted="1" w:fontKey="{BB02CCAA-2E46-433D-A5BB-B0EAEAE3D471}"/>
  </w:font>
  <w:font w:name="ＭＳ ゴシック">
    <w:altName w:val="MS Gothic"/>
    <w:panose1 w:val="020B0609070205080204"/>
    <w:charset w:val="80"/>
    <w:family w:val="modern"/>
    <w:pitch w:val="fixed"/>
    <w:sig w:usb0="E00002FF" w:usb1="6AC7FDFB" w:usb2="00000012" w:usb3="00000000" w:csb0="0002009F" w:csb1="00000000"/>
    <w:embedRegular r:id="rId23" w:subsetted="1" w:fontKey="{91092B50-8742-4D82-9C9F-8274C13F9B2C}"/>
    <w:embedBold r:id="rId24" w:subsetted="1" w:fontKey="{C4611747-6A8C-4E47-A4E9-FDC501E6F412}"/>
  </w:font>
  <w:font w:name="Cambria">
    <w:panose1 w:val="02040503050406030204"/>
    <w:charset w:val="00"/>
    <w:family w:val="roman"/>
    <w:pitch w:val="variable"/>
    <w:sig w:usb0="A00002EF" w:usb1="4000004B" w:usb2="00000000" w:usb3="00000000" w:csb0="0000009F" w:csb1="00000000"/>
    <w:embedRegular r:id="rId25" w:fontKey="{C01430AB-A5DF-4377-9EF1-6A2BCFF57B01}"/>
    <w:embedBold r:id="rId26" w:fontKey="{8EE3D063-9D3E-4000-89DE-7C9EAABB79F7}"/>
    <w:embedItalic r:id="rId27" w:fontKey="{F7144F98-E303-4BF9-9C99-3FD406FE7455}"/>
    <w:embedBoldItalic r:id="rId28" w:fontKey="{F26E9803-D7F5-4004-AE2D-6FC38DC76CE4}"/>
  </w:font>
  <w:font w:name="Tahoma">
    <w:panose1 w:val="020B0604030504040204"/>
    <w:charset w:val="00"/>
    <w:family w:val="swiss"/>
    <w:pitch w:val="variable"/>
    <w:sig w:usb0="61002A87" w:usb1="80000000" w:usb2="00000008" w:usb3="00000000" w:csb0="000101FF" w:csb1="00000000"/>
    <w:embedRegular r:id="rId29" w:fontKey="{AEC83142-75CD-49A8-BD57-A1037BABFED1}"/>
    <w:embedBold r:id="rId30" w:fontKey="{83AA6294-BFD5-4C08-A901-5DDCE0AF948F}"/>
    <w:embedItalic r:id="rId31" w:fontKey="{2186D4A2-6338-4DF7-91A6-6D30C75D3FF6}"/>
    <w:embedBoldItalic r:id="rId32" w:fontKey="{5D5E1C16-C0D8-440D-A403-CB37F5B35B38}"/>
  </w:font>
  <w:font w:name="Lucida Grande">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20002A87" w:usb1="80000000" w:usb2="00000008" w:usb3="00000000" w:csb0="000001FF" w:csb1="00000000"/>
    <w:embedRegular r:id="rId33" w:fontKey="{5E2DDF04-5DBE-40A8-B951-EB2E0E041BA0}"/>
    <w:embedBold r:id="rId34" w:fontKey="{530AF22F-72F7-4C09-A687-5002EAB0FACC}"/>
    <w:embedItalic r:id="rId35" w:fontKey="{26BD2392-2B4D-4DB4-BB04-882753BA47F7}"/>
    <w:embedBoldItalic r:id="rId36" w:fontKey="{3C313600-C40E-40D4-B3AE-93C86F283FC5}"/>
  </w:font>
  <w:font w:name="ヒラギノ角ゴ Pro W3">
    <w:altName w:val="Arial Unicode MS"/>
    <w:panose1 w:val="00000000000000000000"/>
    <w:charset w:val="80"/>
    <w:family w:val="auto"/>
    <w:notTrueType/>
    <w:pitch w:val="variable"/>
    <w:sig w:usb0="00000001" w:usb1="08070000" w:usb2="00000010" w:usb3="00000000" w:csb0="00020000" w:csb1="00000000"/>
  </w:font>
  <w:font w:name="Verdana">
    <w:panose1 w:val="020B0604030504040204"/>
    <w:charset w:val="00"/>
    <w:family w:val="swiss"/>
    <w:pitch w:val="variable"/>
    <w:sig w:usb0="20000287" w:usb1="00000000" w:usb2="00000000" w:usb3="00000000" w:csb0="0000019F" w:csb1="00000000"/>
    <w:embedRegular r:id="rId37" w:fontKey="{C02E3D4F-4123-4426-ABCF-B3D04DF360B1}"/>
    <w:embedBold r:id="rId38" w:fontKey="{3301FB2B-884A-479F-BBC1-84FF658C5A00}"/>
    <w:embedItalic r:id="rId39" w:fontKey="{F3B39F20-F3BE-492D-8061-6D116D66E906}"/>
    <w:embedBoldItalic r:id="rId40" w:fontKey="{03B4B1D5-AD7A-4CC9-A09F-779764CB581D}"/>
  </w:font>
  <w:font w:name="Sheffield">
    <w:altName w:val="Arial"/>
    <w:panose1 w:val="00000000000000000000"/>
    <w:charset w:val="00"/>
    <w:family w:val="swiss"/>
    <w:notTrueType/>
    <w:pitch w:val="variable"/>
    <w:sig w:usb0="00000003" w:usb1="00000000" w:usb2="00000000" w:usb3="00000000" w:csb0="00000001" w:csb1="00000000"/>
  </w:font>
  <w:font w:name="Segoe">
    <w:altName w:val="Courier New"/>
    <w:panose1 w:val="00000000000000000000"/>
    <w:charset w:val="00"/>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embedRegular r:id="rId41" w:fontKey="{6898D995-4668-477C-8BF8-4325A05CC47C}"/>
    <w:embedBold r:id="rId42" w:fontKey="{C8369317-66F8-44FC-A85E-7498D104B26C}"/>
    <w:embedItalic r:id="rId43" w:fontKey="{96F51DBB-B7E0-4B57-B7E0-BD790C1D1BAE}"/>
    <w:embedBoldItalic r:id="rId44" w:fontKey="{9D0803F0-3C4B-4E70-95DF-E10E4CB647BE}"/>
  </w:font>
  <w:font w:name="Menlo Regular">
    <w:altName w:val="Copperplate Light"/>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embedRegular r:id="rId45" w:fontKey="{4779D50F-43CA-4D64-B8D2-5F11EECA396A}"/>
    <w:embedBold r:id="rId46" w:fontKey="{DEBB642A-3CAF-412C-97C0-AE3A1FF660D8}"/>
    <w:embedItalic r:id="rId47" w:fontKey="{94FA81EE-FEF0-4434-AB22-E465CD81F611}"/>
    <w:embedBoldItalic r:id="rId48" w:fontKey="{3ECCCF0B-3050-4CFD-948D-AD352CAA32AC}"/>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2D70" w:rsidRPr="001E4257" w:rsidRDefault="002A2D70" w:rsidP="00CB4157">
    <w:pPr>
      <w:pStyle w:val="Footer"/>
      <w:tabs>
        <w:tab w:val="left" w:pos="7568"/>
      </w:tabs>
      <w:rPr>
        <w:rFonts w:cs="Times New Roman"/>
      </w:rPr>
    </w:pPr>
    <w:r>
      <w:rPr>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2049" type="#_x0000_t75" style="position:absolute;margin-left:396pt;margin-top:690pt;width:18pt;height:18pt;z-index:251660288;visibility:visible;mso-position-horizontal-relative:margin;mso-position-vertical-relative:margin">
          <v:imagedata r:id="rId1" o:title=""/>
          <w10:wrap anchorx="margin" anchory="margin"/>
        </v:shape>
      </w:pict>
    </w:r>
    <w:r w:rsidRPr="00172C9C">
      <w:rPr>
        <w:color w:val="595959"/>
      </w:rPr>
      <w:t xml:space="preserve">© </w:t>
    </w:r>
    <w:r>
      <w:rPr>
        <w:color w:val="595959"/>
      </w:rPr>
      <w:t>1991</w:t>
    </w:r>
    <w:r w:rsidRPr="00172C9C">
      <w:rPr>
        <w:color w:val="595959"/>
      </w:rPr>
      <w:t>-20</w:t>
    </w:r>
    <w:r>
      <w:rPr>
        <w:color w:val="595959"/>
      </w:rPr>
      <w:t>11</w:t>
    </w:r>
    <w:r w:rsidRPr="00172C9C">
      <w:rPr>
        <w:color w:val="595959"/>
      </w:rPr>
      <w:t xml:space="preserve"> Ken Schwaber and Jeff Sutherland, All Rights Reserved</w:t>
    </w:r>
    <w:r>
      <w:rPr>
        <w:rFonts w:cs="Times New Roman"/>
      </w:rPr>
      <w:tab/>
    </w:r>
    <w:r>
      <w:rPr>
        <w:rFonts w:cs="Times New Roman"/>
      </w:rPr>
      <w:tab/>
    </w:r>
    <w:r>
      <w:t xml:space="preserve">        Page | </w:t>
    </w:r>
    <w:fldSimple w:instr=" PAGE   \* MERGEFORMAT ">
      <w:r>
        <w:rPr>
          <w:noProof/>
        </w:rPr>
        <w:t>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2D70" w:rsidRDefault="002A2D70" w:rsidP="007816C7">
    <w:pPr>
      <w:ind w:left="-1800"/>
      <w:rPr>
        <w:rFonts w:cs="Times New Roman"/>
      </w:rPr>
    </w:pPr>
    <w:r w:rsidRPr="0001148F">
      <w:rPr>
        <w:rFonts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6" type="#_x0000_t75" style="width:627pt;height:42.75pt;visibility:visible">
          <v:imagedata r:id="rId1" o:titl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2D70" w:rsidRDefault="002A2D70">
      <w:pPr>
        <w:rPr>
          <w:rFonts w:cs="Times New Roman"/>
        </w:rPr>
      </w:pPr>
      <w:r>
        <w:rPr>
          <w:rFonts w:cs="Times New Roman"/>
        </w:rPr>
        <w:separator/>
      </w:r>
    </w:p>
  </w:footnote>
  <w:footnote w:type="continuationSeparator" w:id="0">
    <w:p w:rsidR="002A2D70" w:rsidRDefault="002A2D70">
      <w:pPr>
        <w:rPr>
          <w:rFonts w:cs="Times New Roman"/>
        </w:rPr>
      </w:pPr>
      <w:r>
        <w:rPr>
          <w:rFonts w:cs="Times New Roman"/>
        </w:rPr>
        <w:continuationSeparator/>
      </w:r>
    </w:p>
  </w:footnote>
  <w:footnote w:type="continuationNotice" w:id="1">
    <w:p w:rsidR="002A2D70" w:rsidRDefault="002A2D70">
      <w:pPr>
        <w:spacing w:after="0" w:line="240" w:lineRule="auto"/>
        <w:rPr>
          <w:rFonts w:cs="Times New Roman"/>
        </w:rPr>
      </w:pPr>
    </w:p>
  </w:footnote>
  <w:footnote w:id="2">
    <w:p w:rsidR="002A2D70" w:rsidRDefault="002A2D70" w:rsidP="00285D32">
      <w:pPr>
        <w:pStyle w:val="FootnoteText"/>
        <w:rPr>
          <w:rFonts w:cs="Times New Roman"/>
        </w:rPr>
      </w:pPr>
      <w:r>
        <w:rPr>
          <w:rStyle w:val="FootnoteReference"/>
          <w:rFonts w:cs="Times New Roman"/>
        </w:rPr>
        <w:footnoteRef/>
      </w:r>
      <w:r>
        <w:t xml:space="preserve">  </w:t>
      </w:r>
      <w:r>
        <w:fldChar w:fldCharType="begin"/>
      </w:r>
      <w:r>
        <w:instrText xml:space="preserve"> PAGEREF _Ref300182667 \h </w:instrText>
      </w:r>
      <w:r>
        <w:rPr>
          <w:rFonts w:cs="Times New Roman"/>
        </w:rPr>
      </w:r>
      <w:r>
        <w:fldChar w:fldCharType="separate"/>
      </w:r>
      <w:r>
        <w:rPr>
          <w:noProof/>
        </w:rPr>
        <w:t>15</w:t>
      </w:r>
      <w:r>
        <w:fldChar w:fldCharType="end"/>
      </w:r>
      <w:r>
        <w:rPr>
          <w:rFonts w:cs="ＭＳ Ｐ明朝" w:hint="eastAsia"/>
          <w:lang w:eastAsia="ja-JP"/>
        </w:rPr>
        <w:t>ページの「</w:t>
      </w:r>
      <w:r>
        <w:fldChar w:fldCharType="begin"/>
      </w:r>
      <w:r>
        <w:instrText xml:space="preserve"> REF _Ref300182671 \h </w:instrText>
      </w:r>
      <w:r>
        <w:rPr>
          <w:rFonts w:cs="Times New Roman"/>
        </w:rPr>
      </w:r>
      <w:r>
        <w:fldChar w:fldCharType="separate"/>
      </w:r>
      <w:r w:rsidRPr="009D7411">
        <w:rPr>
          <w:rFonts w:cs="ＭＳ Ｐ明朝" w:hint="eastAsia"/>
        </w:rPr>
        <w:t>「完了」の定義</w:t>
      </w:r>
      <w:r>
        <w:fldChar w:fldCharType="end"/>
      </w:r>
      <w:r>
        <w:rPr>
          <w:rFonts w:cs="ＭＳ Ｐ明朝" w:hint="eastAsia"/>
          <w:lang w:eastAsia="ja-JP"/>
        </w:rPr>
        <w:t>」</w:t>
      </w:r>
      <w:r w:rsidRPr="00285D32">
        <w:rPr>
          <w:rFonts w:cs="ＭＳ Ｐ明朝" w:hint="eastAsia"/>
        </w:rPr>
        <w:t>を参照。</w:t>
      </w:r>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2D70" w:rsidRDefault="002A2D70">
    <w:pPr>
      <w:pStyle w:val="Header"/>
      <w:rPr>
        <w:rFonts w:cs="Times New Roman"/>
      </w:rPr>
    </w:pPr>
    <w:r>
      <w:rPr>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2050" type="#_x0000_t75" alt="GuideHeader" style="position:absolute;margin-left:-92.5pt;margin-top:-.1pt;width:620.6pt;height:97.4pt;z-index:-251654144;visibility:visible">
          <v:imagedata r:id="rId1" o:titl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9312BE44"/>
    <w:lvl w:ilvl="0">
      <w:start w:val="1"/>
      <w:numFmt w:val="bullet"/>
      <w:lvlText w:val=""/>
      <w:lvlJc w:val="left"/>
      <w:pPr>
        <w:tabs>
          <w:tab w:val="num" w:pos="360"/>
        </w:tabs>
        <w:ind w:left="360" w:hanging="360"/>
      </w:pPr>
      <w:rPr>
        <w:rFonts w:ascii="Symbol" w:hAnsi="Symbol" w:cs="Symbol" w:hint="default"/>
      </w:rPr>
    </w:lvl>
  </w:abstractNum>
  <w:abstractNum w:abstractNumId="1">
    <w:nsid w:val="08BF37C4"/>
    <w:multiLevelType w:val="hybridMultilevel"/>
    <w:tmpl w:val="17BA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BC533DA"/>
    <w:multiLevelType w:val="hybridMultilevel"/>
    <w:tmpl w:val="FD94D4E0"/>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
    <w:nsid w:val="1225590A"/>
    <w:multiLevelType w:val="hybridMultilevel"/>
    <w:tmpl w:val="39E428B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124F0B01"/>
    <w:multiLevelType w:val="hybridMultilevel"/>
    <w:tmpl w:val="BFF47A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nsid w:val="132406E3"/>
    <w:multiLevelType w:val="hybridMultilevel"/>
    <w:tmpl w:val="DBBC7CA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1FB51C2F"/>
    <w:multiLevelType w:val="hybridMultilevel"/>
    <w:tmpl w:val="CF4E92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27AE0AC7"/>
    <w:multiLevelType w:val="hybridMultilevel"/>
    <w:tmpl w:val="44F4D60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nsid w:val="2A651165"/>
    <w:multiLevelType w:val="hybridMultilevel"/>
    <w:tmpl w:val="0EB2100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9">
    <w:nsid w:val="2B9C4B27"/>
    <w:multiLevelType w:val="hybridMultilevel"/>
    <w:tmpl w:val="51E65F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2E800DA9"/>
    <w:multiLevelType w:val="hybridMultilevel"/>
    <w:tmpl w:val="6C5A343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1">
    <w:nsid w:val="312F1A82"/>
    <w:multiLevelType w:val="hybridMultilevel"/>
    <w:tmpl w:val="3960846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2">
    <w:nsid w:val="3673200A"/>
    <w:multiLevelType w:val="hybridMultilevel"/>
    <w:tmpl w:val="C58AF97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3F846ACF"/>
    <w:multiLevelType w:val="hybridMultilevel"/>
    <w:tmpl w:val="BE42705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48D72652"/>
    <w:multiLevelType w:val="hybridMultilevel"/>
    <w:tmpl w:val="82C07F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nsid w:val="4DD93777"/>
    <w:multiLevelType w:val="hybridMultilevel"/>
    <w:tmpl w:val="9D8ED76C"/>
    <w:lvl w:ilvl="0" w:tplc="04090001">
      <w:start w:val="1"/>
      <w:numFmt w:val="bullet"/>
      <w:lvlText w:val=""/>
      <w:lvlJc w:val="left"/>
      <w:pPr>
        <w:ind w:left="81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6">
    <w:nsid w:val="5DF25B55"/>
    <w:multiLevelType w:val="hybridMultilevel"/>
    <w:tmpl w:val="3F5AE04E"/>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7">
    <w:nsid w:val="646130B2"/>
    <w:multiLevelType w:val="hybridMultilevel"/>
    <w:tmpl w:val="B234E3A0"/>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8">
    <w:nsid w:val="6ACE32B0"/>
    <w:multiLevelType w:val="hybridMultilevel"/>
    <w:tmpl w:val="A0149A5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nsid w:val="6C60002D"/>
    <w:multiLevelType w:val="hybridMultilevel"/>
    <w:tmpl w:val="B44C5076"/>
    <w:lvl w:ilvl="0" w:tplc="98020B08">
      <w:start w:val="1"/>
      <w:numFmt w:val="decimal"/>
      <w:lvlText w:val="%1."/>
      <w:lvlJc w:val="left"/>
      <w:pPr>
        <w:ind w:left="720" w:hanging="360"/>
      </w:pPr>
      <w:rPr>
        <w:rFonts w:hint="default"/>
        <w:color w:val="17365D"/>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6D0E09F3"/>
    <w:multiLevelType w:val="hybridMultilevel"/>
    <w:tmpl w:val="BED47D5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7A776D73"/>
    <w:multiLevelType w:val="hybridMultilevel"/>
    <w:tmpl w:val="2B4A33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2">
    <w:nsid w:val="7D9D5695"/>
    <w:multiLevelType w:val="hybridMultilevel"/>
    <w:tmpl w:val="C8BEBC4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3">
    <w:nsid w:val="7E071CA0"/>
    <w:multiLevelType w:val="hybridMultilevel"/>
    <w:tmpl w:val="B516854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4">
    <w:nsid w:val="7F0237D4"/>
    <w:multiLevelType w:val="hybridMultilevel"/>
    <w:tmpl w:val="208632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19"/>
  </w:num>
  <w:num w:numId="4">
    <w:abstractNumId w:val="3"/>
  </w:num>
  <w:num w:numId="5">
    <w:abstractNumId w:val="18"/>
  </w:num>
  <w:num w:numId="6">
    <w:abstractNumId w:val="7"/>
  </w:num>
  <w:num w:numId="7">
    <w:abstractNumId w:val="21"/>
  </w:num>
  <w:num w:numId="8">
    <w:abstractNumId w:val="2"/>
  </w:num>
  <w:num w:numId="9">
    <w:abstractNumId w:val="5"/>
  </w:num>
  <w:num w:numId="10">
    <w:abstractNumId w:val="6"/>
  </w:num>
  <w:num w:numId="11">
    <w:abstractNumId w:val="15"/>
  </w:num>
  <w:num w:numId="12">
    <w:abstractNumId w:val="22"/>
  </w:num>
  <w:num w:numId="13">
    <w:abstractNumId w:val="20"/>
  </w:num>
  <w:num w:numId="14">
    <w:abstractNumId w:val="23"/>
  </w:num>
  <w:num w:numId="15">
    <w:abstractNumId w:val="14"/>
  </w:num>
  <w:num w:numId="16">
    <w:abstractNumId w:val="9"/>
  </w:num>
  <w:num w:numId="17">
    <w:abstractNumId w:val="11"/>
  </w:num>
  <w:num w:numId="18">
    <w:abstractNumId w:val="13"/>
  </w:num>
  <w:num w:numId="19">
    <w:abstractNumId w:val="0"/>
  </w:num>
  <w:num w:numId="20">
    <w:abstractNumId w:val="16"/>
  </w:num>
  <w:num w:numId="21">
    <w:abstractNumId w:val="12"/>
  </w:num>
  <w:num w:numId="22">
    <w:abstractNumId w:val="24"/>
  </w:num>
  <w:num w:numId="23">
    <w:abstractNumId w:val="10"/>
  </w:num>
  <w:num w:numId="24">
    <w:abstractNumId w:val="17"/>
  </w:num>
  <w:num w:numId="25">
    <w:abstractNumId w:val="4"/>
  </w:num>
  <w:num w:numId="26">
    <w:abstractNumId w:val="8"/>
  </w:num>
  <w:num w:numId="2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embedSystemFonts/>
  <w:bordersDoNotSurroundHeader/>
  <w:bordersDoNotSurroundFooter/>
  <w:defaultTabStop w:val="720"/>
  <w:doNotHyphenateCaps/>
  <w:drawingGridHorizontalSpacing w:val="12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51">
      <v:textbox inset="5.85pt,.7pt,5.85pt,.7pt"/>
    </o:shapedefaults>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84FD0"/>
    <w:rsid w:val="00000BD7"/>
    <w:rsid w:val="00000F49"/>
    <w:rsid w:val="000012E1"/>
    <w:rsid w:val="000035F7"/>
    <w:rsid w:val="000050C7"/>
    <w:rsid w:val="0001148F"/>
    <w:rsid w:val="000172DE"/>
    <w:rsid w:val="000178D8"/>
    <w:rsid w:val="00020597"/>
    <w:rsid w:val="00021B28"/>
    <w:rsid w:val="00024B01"/>
    <w:rsid w:val="00025032"/>
    <w:rsid w:val="00026C47"/>
    <w:rsid w:val="00031959"/>
    <w:rsid w:val="00033566"/>
    <w:rsid w:val="00037CA2"/>
    <w:rsid w:val="00045CFC"/>
    <w:rsid w:val="00047759"/>
    <w:rsid w:val="00050DC5"/>
    <w:rsid w:val="00052F46"/>
    <w:rsid w:val="00057195"/>
    <w:rsid w:val="000579E6"/>
    <w:rsid w:val="00057D98"/>
    <w:rsid w:val="00057F3E"/>
    <w:rsid w:val="0006138B"/>
    <w:rsid w:val="00071533"/>
    <w:rsid w:val="00071D26"/>
    <w:rsid w:val="000741AA"/>
    <w:rsid w:val="0007471B"/>
    <w:rsid w:val="00074AE0"/>
    <w:rsid w:val="00076198"/>
    <w:rsid w:val="0008078A"/>
    <w:rsid w:val="00080DF5"/>
    <w:rsid w:val="00084C9B"/>
    <w:rsid w:val="00084FD0"/>
    <w:rsid w:val="00085121"/>
    <w:rsid w:val="000854AF"/>
    <w:rsid w:val="0008702E"/>
    <w:rsid w:val="000872C8"/>
    <w:rsid w:val="00091A7A"/>
    <w:rsid w:val="000920BD"/>
    <w:rsid w:val="00093071"/>
    <w:rsid w:val="00094412"/>
    <w:rsid w:val="0009474A"/>
    <w:rsid w:val="000A470A"/>
    <w:rsid w:val="000A68AE"/>
    <w:rsid w:val="000B0489"/>
    <w:rsid w:val="000B1DA1"/>
    <w:rsid w:val="000B37E7"/>
    <w:rsid w:val="000B43BB"/>
    <w:rsid w:val="000B4A1B"/>
    <w:rsid w:val="000B54E8"/>
    <w:rsid w:val="000C488C"/>
    <w:rsid w:val="000D7C58"/>
    <w:rsid w:val="000E2D01"/>
    <w:rsid w:val="000E31BB"/>
    <w:rsid w:val="000E4D38"/>
    <w:rsid w:val="000E601C"/>
    <w:rsid w:val="000E71F4"/>
    <w:rsid w:val="000E72D1"/>
    <w:rsid w:val="000F0A94"/>
    <w:rsid w:val="000F2470"/>
    <w:rsid w:val="000F26D3"/>
    <w:rsid w:val="000F3884"/>
    <w:rsid w:val="000F61D5"/>
    <w:rsid w:val="000F704F"/>
    <w:rsid w:val="0010514A"/>
    <w:rsid w:val="00105F85"/>
    <w:rsid w:val="00110493"/>
    <w:rsid w:val="00113F7D"/>
    <w:rsid w:val="00114185"/>
    <w:rsid w:val="001144E5"/>
    <w:rsid w:val="00114A34"/>
    <w:rsid w:val="00115154"/>
    <w:rsid w:val="00116FB0"/>
    <w:rsid w:val="00122F6C"/>
    <w:rsid w:val="00123654"/>
    <w:rsid w:val="001253A6"/>
    <w:rsid w:val="00125D70"/>
    <w:rsid w:val="0013459B"/>
    <w:rsid w:val="0013476A"/>
    <w:rsid w:val="0014078E"/>
    <w:rsid w:val="00141DC0"/>
    <w:rsid w:val="00142BC2"/>
    <w:rsid w:val="00143187"/>
    <w:rsid w:val="001451CD"/>
    <w:rsid w:val="00146B82"/>
    <w:rsid w:val="00155697"/>
    <w:rsid w:val="0016461B"/>
    <w:rsid w:val="00164B83"/>
    <w:rsid w:val="0016612B"/>
    <w:rsid w:val="00166DB3"/>
    <w:rsid w:val="001705DB"/>
    <w:rsid w:val="00171F31"/>
    <w:rsid w:val="00172C9C"/>
    <w:rsid w:val="00173C8B"/>
    <w:rsid w:val="00176D95"/>
    <w:rsid w:val="00177911"/>
    <w:rsid w:val="0018284C"/>
    <w:rsid w:val="001859C1"/>
    <w:rsid w:val="001876F6"/>
    <w:rsid w:val="00190A75"/>
    <w:rsid w:val="00192C76"/>
    <w:rsid w:val="001A0DB2"/>
    <w:rsid w:val="001A11ED"/>
    <w:rsid w:val="001A27FC"/>
    <w:rsid w:val="001A32B7"/>
    <w:rsid w:val="001A52F5"/>
    <w:rsid w:val="001A5A72"/>
    <w:rsid w:val="001B0706"/>
    <w:rsid w:val="001B5DC6"/>
    <w:rsid w:val="001B6B2A"/>
    <w:rsid w:val="001B6D18"/>
    <w:rsid w:val="001B71E0"/>
    <w:rsid w:val="001C0313"/>
    <w:rsid w:val="001C200F"/>
    <w:rsid w:val="001C3027"/>
    <w:rsid w:val="001C6BB0"/>
    <w:rsid w:val="001C7907"/>
    <w:rsid w:val="001D13BE"/>
    <w:rsid w:val="001D1A13"/>
    <w:rsid w:val="001D6F25"/>
    <w:rsid w:val="001E3ACB"/>
    <w:rsid w:val="001E4257"/>
    <w:rsid w:val="001E767B"/>
    <w:rsid w:val="001F1336"/>
    <w:rsid w:val="0020331A"/>
    <w:rsid w:val="00204F4D"/>
    <w:rsid w:val="0020598E"/>
    <w:rsid w:val="00206F57"/>
    <w:rsid w:val="00207BAA"/>
    <w:rsid w:val="00211821"/>
    <w:rsid w:val="0021213C"/>
    <w:rsid w:val="00215D95"/>
    <w:rsid w:val="00216167"/>
    <w:rsid w:val="002174EA"/>
    <w:rsid w:val="00217E32"/>
    <w:rsid w:val="00222DB3"/>
    <w:rsid w:val="0022469C"/>
    <w:rsid w:val="0022666C"/>
    <w:rsid w:val="00232FF3"/>
    <w:rsid w:val="00234B4D"/>
    <w:rsid w:val="00236D7D"/>
    <w:rsid w:val="00241D38"/>
    <w:rsid w:val="0024378F"/>
    <w:rsid w:val="00244C51"/>
    <w:rsid w:val="002461B7"/>
    <w:rsid w:val="00246402"/>
    <w:rsid w:val="0025007C"/>
    <w:rsid w:val="002510BA"/>
    <w:rsid w:val="00252954"/>
    <w:rsid w:val="002602AB"/>
    <w:rsid w:val="002636C2"/>
    <w:rsid w:val="00264401"/>
    <w:rsid w:val="00266BF0"/>
    <w:rsid w:val="00271C48"/>
    <w:rsid w:val="002722F9"/>
    <w:rsid w:val="00275883"/>
    <w:rsid w:val="002766DB"/>
    <w:rsid w:val="00277A72"/>
    <w:rsid w:val="00283AE9"/>
    <w:rsid w:val="0028530A"/>
    <w:rsid w:val="0028592B"/>
    <w:rsid w:val="00285D32"/>
    <w:rsid w:val="00286F74"/>
    <w:rsid w:val="002901E5"/>
    <w:rsid w:val="00291527"/>
    <w:rsid w:val="00291FCA"/>
    <w:rsid w:val="00293DF4"/>
    <w:rsid w:val="00293FDD"/>
    <w:rsid w:val="0029466B"/>
    <w:rsid w:val="00295874"/>
    <w:rsid w:val="0029635A"/>
    <w:rsid w:val="002A0264"/>
    <w:rsid w:val="002A07EF"/>
    <w:rsid w:val="002A2D70"/>
    <w:rsid w:val="002A46F6"/>
    <w:rsid w:val="002A4754"/>
    <w:rsid w:val="002B110D"/>
    <w:rsid w:val="002B24EC"/>
    <w:rsid w:val="002B5ACF"/>
    <w:rsid w:val="002C02F8"/>
    <w:rsid w:val="002C062E"/>
    <w:rsid w:val="002C3CCA"/>
    <w:rsid w:val="002C6A71"/>
    <w:rsid w:val="002C6CA6"/>
    <w:rsid w:val="002D0736"/>
    <w:rsid w:val="002D0938"/>
    <w:rsid w:val="002D1FE9"/>
    <w:rsid w:val="002D465E"/>
    <w:rsid w:val="002E0753"/>
    <w:rsid w:val="002E0810"/>
    <w:rsid w:val="002E1E36"/>
    <w:rsid w:val="002E25A9"/>
    <w:rsid w:val="002E30AC"/>
    <w:rsid w:val="002E3855"/>
    <w:rsid w:val="002F3DB9"/>
    <w:rsid w:val="00301A45"/>
    <w:rsid w:val="00310BB2"/>
    <w:rsid w:val="003130AC"/>
    <w:rsid w:val="00316105"/>
    <w:rsid w:val="00316E9B"/>
    <w:rsid w:val="00323966"/>
    <w:rsid w:val="003240F3"/>
    <w:rsid w:val="00325685"/>
    <w:rsid w:val="00331805"/>
    <w:rsid w:val="00331F7F"/>
    <w:rsid w:val="0033334A"/>
    <w:rsid w:val="00333460"/>
    <w:rsid w:val="00333F7A"/>
    <w:rsid w:val="00334C64"/>
    <w:rsid w:val="003361AB"/>
    <w:rsid w:val="00340AB1"/>
    <w:rsid w:val="00345ECE"/>
    <w:rsid w:val="00347DC9"/>
    <w:rsid w:val="00350A00"/>
    <w:rsid w:val="003528E4"/>
    <w:rsid w:val="00353941"/>
    <w:rsid w:val="0035665F"/>
    <w:rsid w:val="0036379F"/>
    <w:rsid w:val="003650FE"/>
    <w:rsid w:val="0036616C"/>
    <w:rsid w:val="00366F9A"/>
    <w:rsid w:val="00367BCE"/>
    <w:rsid w:val="00367BFD"/>
    <w:rsid w:val="00370B0E"/>
    <w:rsid w:val="0037340E"/>
    <w:rsid w:val="00376822"/>
    <w:rsid w:val="00377175"/>
    <w:rsid w:val="003838F6"/>
    <w:rsid w:val="00383CBF"/>
    <w:rsid w:val="00384CDE"/>
    <w:rsid w:val="00387BC7"/>
    <w:rsid w:val="00392EB3"/>
    <w:rsid w:val="003A23B9"/>
    <w:rsid w:val="003A488B"/>
    <w:rsid w:val="003B00E0"/>
    <w:rsid w:val="003B1B5B"/>
    <w:rsid w:val="003C11DC"/>
    <w:rsid w:val="003C3A21"/>
    <w:rsid w:val="003C45B3"/>
    <w:rsid w:val="003C64A7"/>
    <w:rsid w:val="003D0A2F"/>
    <w:rsid w:val="003D2D04"/>
    <w:rsid w:val="003D4EB9"/>
    <w:rsid w:val="003E3327"/>
    <w:rsid w:val="003F0F18"/>
    <w:rsid w:val="003F333F"/>
    <w:rsid w:val="003F5722"/>
    <w:rsid w:val="003F6D88"/>
    <w:rsid w:val="003F7F36"/>
    <w:rsid w:val="00402A02"/>
    <w:rsid w:val="00403721"/>
    <w:rsid w:val="00404F22"/>
    <w:rsid w:val="00405EC7"/>
    <w:rsid w:val="0040735C"/>
    <w:rsid w:val="004074E1"/>
    <w:rsid w:val="0041153E"/>
    <w:rsid w:val="0041200F"/>
    <w:rsid w:val="004178B8"/>
    <w:rsid w:val="00420A51"/>
    <w:rsid w:val="0042423D"/>
    <w:rsid w:val="00424857"/>
    <w:rsid w:val="00424D55"/>
    <w:rsid w:val="0042607F"/>
    <w:rsid w:val="004267C1"/>
    <w:rsid w:val="0043188E"/>
    <w:rsid w:val="004342D9"/>
    <w:rsid w:val="004343CD"/>
    <w:rsid w:val="004411E9"/>
    <w:rsid w:val="004475D4"/>
    <w:rsid w:val="00450EE1"/>
    <w:rsid w:val="00453437"/>
    <w:rsid w:val="00453BE5"/>
    <w:rsid w:val="0045730D"/>
    <w:rsid w:val="00462175"/>
    <w:rsid w:val="00466ACD"/>
    <w:rsid w:val="00473D10"/>
    <w:rsid w:val="00477E55"/>
    <w:rsid w:val="004814BB"/>
    <w:rsid w:val="00482F77"/>
    <w:rsid w:val="00483BBC"/>
    <w:rsid w:val="00486E02"/>
    <w:rsid w:val="0049075F"/>
    <w:rsid w:val="00490AD1"/>
    <w:rsid w:val="00490D07"/>
    <w:rsid w:val="00491062"/>
    <w:rsid w:val="004915AE"/>
    <w:rsid w:val="0049531C"/>
    <w:rsid w:val="004A2E25"/>
    <w:rsid w:val="004A6B5F"/>
    <w:rsid w:val="004B0683"/>
    <w:rsid w:val="004B0F3B"/>
    <w:rsid w:val="004B3849"/>
    <w:rsid w:val="004B6A7F"/>
    <w:rsid w:val="004C0225"/>
    <w:rsid w:val="004C333F"/>
    <w:rsid w:val="004C47D2"/>
    <w:rsid w:val="004C4815"/>
    <w:rsid w:val="004C4B4F"/>
    <w:rsid w:val="004C768A"/>
    <w:rsid w:val="004D0BD1"/>
    <w:rsid w:val="004D2267"/>
    <w:rsid w:val="004D2334"/>
    <w:rsid w:val="004D3798"/>
    <w:rsid w:val="004D73C5"/>
    <w:rsid w:val="004D7A77"/>
    <w:rsid w:val="004D7EDC"/>
    <w:rsid w:val="004E40C8"/>
    <w:rsid w:val="004E4F59"/>
    <w:rsid w:val="004E5408"/>
    <w:rsid w:val="004E7B02"/>
    <w:rsid w:val="004F2157"/>
    <w:rsid w:val="004F456E"/>
    <w:rsid w:val="004F5CFF"/>
    <w:rsid w:val="004F6249"/>
    <w:rsid w:val="004F62B3"/>
    <w:rsid w:val="004F64EB"/>
    <w:rsid w:val="005007FD"/>
    <w:rsid w:val="00504788"/>
    <w:rsid w:val="005048D2"/>
    <w:rsid w:val="005048E5"/>
    <w:rsid w:val="00505674"/>
    <w:rsid w:val="0051023E"/>
    <w:rsid w:val="00511CD3"/>
    <w:rsid w:val="00512F85"/>
    <w:rsid w:val="00517BB2"/>
    <w:rsid w:val="0052583A"/>
    <w:rsid w:val="005258FF"/>
    <w:rsid w:val="00525AE0"/>
    <w:rsid w:val="00526990"/>
    <w:rsid w:val="00526C73"/>
    <w:rsid w:val="005340AA"/>
    <w:rsid w:val="0053580C"/>
    <w:rsid w:val="0054302F"/>
    <w:rsid w:val="00543801"/>
    <w:rsid w:val="00550CE7"/>
    <w:rsid w:val="00552B22"/>
    <w:rsid w:val="005537B0"/>
    <w:rsid w:val="00554F11"/>
    <w:rsid w:val="00555E51"/>
    <w:rsid w:val="0056481E"/>
    <w:rsid w:val="00564CED"/>
    <w:rsid w:val="00566EA0"/>
    <w:rsid w:val="00567AFD"/>
    <w:rsid w:val="0057523B"/>
    <w:rsid w:val="00577059"/>
    <w:rsid w:val="005773A1"/>
    <w:rsid w:val="0057743A"/>
    <w:rsid w:val="00583054"/>
    <w:rsid w:val="00585376"/>
    <w:rsid w:val="005913F0"/>
    <w:rsid w:val="00596534"/>
    <w:rsid w:val="005A0513"/>
    <w:rsid w:val="005A1225"/>
    <w:rsid w:val="005A3E75"/>
    <w:rsid w:val="005B462D"/>
    <w:rsid w:val="005B4886"/>
    <w:rsid w:val="005B4A7B"/>
    <w:rsid w:val="005C125D"/>
    <w:rsid w:val="005C5638"/>
    <w:rsid w:val="005C715D"/>
    <w:rsid w:val="005D1C0A"/>
    <w:rsid w:val="005D49B6"/>
    <w:rsid w:val="005D50A0"/>
    <w:rsid w:val="005D7D32"/>
    <w:rsid w:val="005E0F9E"/>
    <w:rsid w:val="005E1B8F"/>
    <w:rsid w:val="005E1FB8"/>
    <w:rsid w:val="005F0358"/>
    <w:rsid w:val="005F44D3"/>
    <w:rsid w:val="0060074B"/>
    <w:rsid w:val="0060599A"/>
    <w:rsid w:val="00606F6D"/>
    <w:rsid w:val="00611B1F"/>
    <w:rsid w:val="00615029"/>
    <w:rsid w:val="00616060"/>
    <w:rsid w:val="006170FF"/>
    <w:rsid w:val="006171EE"/>
    <w:rsid w:val="00621C96"/>
    <w:rsid w:val="0062407C"/>
    <w:rsid w:val="006243F7"/>
    <w:rsid w:val="00631768"/>
    <w:rsid w:val="00637B33"/>
    <w:rsid w:val="00637C89"/>
    <w:rsid w:val="00641438"/>
    <w:rsid w:val="00644C2E"/>
    <w:rsid w:val="006477A8"/>
    <w:rsid w:val="006507F7"/>
    <w:rsid w:val="006514BF"/>
    <w:rsid w:val="006514C7"/>
    <w:rsid w:val="00652B6D"/>
    <w:rsid w:val="00656C1B"/>
    <w:rsid w:val="00664393"/>
    <w:rsid w:val="0066508C"/>
    <w:rsid w:val="006673BA"/>
    <w:rsid w:val="006712C3"/>
    <w:rsid w:val="0067415F"/>
    <w:rsid w:val="00674FA0"/>
    <w:rsid w:val="006757F5"/>
    <w:rsid w:val="00676331"/>
    <w:rsid w:val="00676B7A"/>
    <w:rsid w:val="006800E7"/>
    <w:rsid w:val="006809EA"/>
    <w:rsid w:val="00680CF4"/>
    <w:rsid w:val="0068114B"/>
    <w:rsid w:val="00681AB7"/>
    <w:rsid w:val="00685B1D"/>
    <w:rsid w:val="00686B13"/>
    <w:rsid w:val="006903C6"/>
    <w:rsid w:val="00692E23"/>
    <w:rsid w:val="006937CB"/>
    <w:rsid w:val="006958C3"/>
    <w:rsid w:val="006A0E8C"/>
    <w:rsid w:val="006A1CC9"/>
    <w:rsid w:val="006A3E23"/>
    <w:rsid w:val="006A6010"/>
    <w:rsid w:val="006A693E"/>
    <w:rsid w:val="006A6F68"/>
    <w:rsid w:val="006A7044"/>
    <w:rsid w:val="006B0577"/>
    <w:rsid w:val="006B16D1"/>
    <w:rsid w:val="006B22BA"/>
    <w:rsid w:val="006B3B60"/>
    <w:rsid w:val="006B4B88"/>
    <w:rsid w:val="006B76C4"/>
    <w:rsid w:val="006C061C"/>
    <w:rsid w:val="006C119F"/>
    <w:rsid w:val="006C24D3"/>
    <w:rsid w:val="006C418A"/>
    <w:rsid w:val="006C45D5"/>
    <w:rsid w:val="006C5006"/>
    <w:rsid w:val="006C51CC"/>
    <w:rsid w:val="006D1576"/>
    <w:rsid w:val="006D295E"/>
    <w:rsid w:val="006D2F82"/>
    <w:rsid w:val="006D4336"/>
    <w:rsid w:val="006D60BF"/>
    <w:rsid w:val="006E1FA3"/>
    <w:rsid w:val="006E36A2"/>
    <w:rsid w:val="006E769F"/>
    <w:rsid w:val="006F244A"/>
    <w:rsid w:val="006F2D4B"/>
    <w:rsid w:val="006F371F"/>
    <w:rsid w:val="006F524C"/>
    <w:rsid w:val="006F62E2"/>
    <w:rsid w:val="006F6D23"/>
    <w:rsid w:val="0070330A"/>
    <w:rsid w:val="00706277"/>
    <w:rsid w:val="00706BE1"/>
    <w:rsid w:val="007144F3"/>
    <w:rsid w:val="007148C1"/>
    <w:rsid w:val="00714F7C"/>
    <w:rsid w:val="0072026C"/>
    <w:rsid w:val="007206F3"/>
    <w:rsid w:val="007251D4"/>
    <w:rsid w:val="00727F2E"/>
    <w:rsid w:val="00732C0C"/>
    <w:rsid w:val="00732F0B"/>
    <w:rsid w:val="00733858"/>
    <w:rsid w:val="00734539"/>
    <w:rsid w:val="007348BC"/>
    <w:rsid w:val="00735A96"/>
    <w:rsid w:val="0073729E"/>
    <w:rsid w:val="00740E65"/>
    <w:rsid w:val="007437D6"/>
    <w:rsid w:val="00747A7A"/>
    <w:rsid w:val="00750001"/>
    <w:rsid w:val="007501C2"/>
    <w:rsid w:val="007511A8"/>
    <w:rsid w:val="00752501"/>
    <w:rsid w:val="00752B73"/>
    <w:rsid w:val="00753CBA"/>
    <w:rsid w:val="007577EF"/>
    <w:rsid w:val="0076067A"/>
    <w:rsid w:val="007618F8"/>
    <w:rsid w:val="00762289"/>
    <w:rsid w:val="00764195"/>
    <w:rsid w:val="00764DB0"/>
    <w:rsid w:val="00766839"/>
    <w:rsid w:val="007738F3"/>
    <w:rsid w:val="007816C7"/>
    <w:rsid w:val="00783428"/>
    <w:rsid w:val="00786418"/>
    <w:rsid w:val="007913D0"/>
    <w:rsid w:val="00794CD4"/>
    <w:rsid w:val="007950F8"/>
    <w:rsid w:val="007961AE"/>
    <w:rsid w:val="007A38F6"/>
    <w:rsid w:val="007A47B4"/>
    <w:rsid w:val="007B188B"/>
    <w:rsid w:val="007B1FC0"/>
    <w:rsid w:val="007B2108"/>
    <w:rsid w:val="007B6609"/>
    <w:rsid w:val="007C3779"/>
    <w:rsid w:val="007C454F"/>
    <w:rsid w:val="007C5203"/>
    <w:rsid w:val="007C62D7"/>
    <w:rsid w:val="007C6A18"/>
    <w:rsid w:val="007D2978"/>
    <w:rsid w:val="007D2AE6"/>
    <w:rsid w:val="007D3C06"/>
    <w:rsid w:val="007D50F5"/>
    <w:rsid w:val="007E4922"/>
    <w:rsid w:val="007F1482"/>
    <w:rsid w:val="007F3ABD"/>
    <w:rsid w:val="007F47A5"/>
    <w:rsid w:val="007F5931"/>
    <w:rsid w:val="008007A5"/>
    <w:rsid w:val="00802784"/>
    <w:rsid w:val="00803FE8"/>
    <w:rsid w:val="00806621"/>
    <w:rsid w:val="008076A7"/>
    <w:rsid w:val="00807BF6"/>
    <w:rsid w:val="008116DC"/>
    <w:rsid w:val="00820893"/>
    <w:rsid w:val="00820AEC"/>
    <w:rsid w:val="008214B3"/>
    <w:rsid w:val="00822545"/>
    <w:rsid w:val="0082398C"/>
    <w:rsid w:val="00824C24"/>
    <w:rsid w:val="00825098"/>
    <w:rsid w:val="008265DC"/>
    <w:rsid w:val="00830532"/>
    <w:rsid w:val="00834646"/>
    <w:rsid w:val="00834C3C"/>
    <w:rsid w:val="008401A4"/>
    <w:rsid w:val="00845C4D"/>
    <w:rsid w:val="008479C0"/>
    <w:rsid w:val="00852AC7"/>
    <w:rsid w:val="00852BD1"/>
    <w:rsid w:val="00855908"/>
    <w:rsid w:val="00863D8D"/>
    <w:rsid w:val="00865AA8"/>
    <w:rsid w:val="00866672"/>
    <w:rsid w:val="00872D0C"/>
    <w:rsid w:val="008734DD"/>
    <w:rsid w:val="00873C2A"/>
    <w:rsid w:val="00875ACA"/>
    <w:rsid w:val="00877691"/>
    <w:rsid w:val="008810AB"/>
    <w:rsid w:val="00882186"/>
    <w:rsid w:val="008830CA"/>
    <w:rsid w:val="00886A96"/>
    <w:rsid w:val="00892DB5"/>
    <w:rsid w:val="00893B0A"/>
    <w:rsid w:val="00896C04"/>
    <w:rsid w:val="00896D28"/>
    <w:rsid w:val="00896F0A"/>
    <w:rsid w:val="00897007"/>
    <w:rsid w:val="00897B12"/>
    <w:rsid w:val="008A0D48"/>
    <w:rsid w:val="008A23AC"/>
    <w:rsid w:val="008A29BB"/>
    <w:rsid w:val="008A423A"/>
    <w:rsid w:val="008A4641"/>
    <w:rsid w:val="008A66ED"/>
    <w:rsid w:val="008A6756"/>
    <w:rsid w:val="008A6F5A"/>
    <w:rsid w:val="008B3612"/>
    <w:rsid w:val="008C47D9"/>
    <w:rsid w:val="008C6FB6"/>
    <w:rsid w:val="008C7600"/>
    <w:rsid w:val="008C78C5"/>
    <w:rsid w:val="008D2539"/>
    <w:rsid w:val="008D3450"/>
    <w:rsid w:val="008D48EA"/>
    <w:rsid w:val="008D5F5F"/>
    <w:rsid w:val="008D7A24"/>
    <w:rsid w:val="008E2370"/>
    <w:rsid w:val="008E5835"/>
    <w:rsid w:val="008E693B"/>
    <w:rsid w:val="008E7CAD"/>
    <w:rsid w:val="008F0945"/>
    <w:rsid w:val="008F373E"/>
    <w:rsid w:val="008F46FB"/>
    <w:rsid w:val="00902C76"/>
    <w:rsid w:val="009076FE"/>
    <w:rsid w:val="00915BA3"/>
    <w:rsid w:val="00922157"/>
    <w:rsid w:val="00923724"/>
    <w:rsid w:val="00923F67"/>
    <w:rsid w:val="009273BF"/>
    <w:rsid w:val="00940408"/>
    <w:rsid w:val="009419D2"/>
    <w:rsid w:val="009435BD"/>
    <w:rsid w:val="0094494B"/>
    <w:rsid w:val="00957E8F"/>
    <w:rsid w:val="00960EF2"/>
    <w:rsid w:val="00964FF1"/>
    <w:rsid w:val="009707B7"/>
    <w:rsid w:val="00973D7A"/>
    <w:rsid w:val="00975F00"/>
    <w:rsid w:val="00982636"/>
    <w:rsid w:val="009839E1"/>
    <w:rsid w:val="009852B3"/>
    <w:rsid w:val="00985CD8"/>
    <w:rsid w:val="00985FB4"/>
    <w:rsid w:val="00987009"/>
    <w:rsid w:val="00994503"/>
    <w:rsid w:val="0099681D"/>
    <w:rsid w:val="009A0A94"/>
    <w:rsid w:val="009A307E"/>
    <w:rsid w:val="009A7DB4"/>
    <w:rsid w:val="009B0AD7"/>
    <w:rsid w:val="009B1979"/>
    <w:rsid w:val="009B19B6"/>
    <w:rsid w:val="009C5154"/>
    <w:rsid w:val="009D0BAC"/>
    <w:rsid w:val="009D2FCE"/>
    <w:rsid w:val="009D395E"/>
    <w:rsid w:val="009D5399"/>
    <w:rsid w:val="009D6F44"/>
    <w:rsid w:val="009D7411"/>
    <w:rsid w:val="009E2F72"/>
    <w:rsid w:val="009E4786"/>
    <w:rsid w:val="009E6F8F"/>
    <w:rsid w:val="009F18CB"/>
    <w:rsid w:val="009F4331"/>
    <w:rsid w:val="009F600E"/>
    <w:rsid w:val="00A050D2"/>
    <w:rsid w:val="00A10B27"/>
    <w:rsid w:val="00A11245"/>
    <w:rsid w:val="00A11290"/>
    <w:rsid w:val="00A129FA"/>
    <w:rsid w:val="00A20534"/>
    <w:rsid w:val="00A206C8"/>
    <w:rsid w:val="00A23447"/>
    <w:rsid w:val="00A23C0B"/>
    <w:rsid w:val="00A24A59"/>
    <w:rsid w:val="00A26282"/>
    <w:rsid w:val="00A300C5"/>
    <w:rsid w:val="00A3100D"/>
    <w:rsid w:val="00A3121D"/>
    <w:rsid w:val="00A31F0C"/>
    <w:rsid w:val="00A322E9"/>
    <w:rsid w:val="00A32332"/>
    <w:rsid w:val="00A33693"/>
    <w:rsid w:val="00A33DF0"/>
    <w:rsid w:val="00A4033F"/>
    <w:rsid w:val="00A40ADE"/>
    <w:rsid w:val="00A441C1"/>
    <w:rsid w:val="00A44393"/>
    <w:rsid w:val="00A460B1"/>
    <w:rsid w:val="00A54EC2"/>
    <w:rsid w:val="00A57984"/>
    <w:rsid w:val="00A6007D"/>
    <w:rsid w:val="00A6485B"/>
    <w:rsid w:val="00A651D8"/>
    <w:rsid w:val="00A667E4"/>
    <w:rsid w:val="00A702DA"/>
    <w:rsid w:val="00A74D60"/>
    <w:rsid w:val="00A7525D"/>
    <w:rsid w:val="00A75321"/>
    <w:rsid w:val="00A75985"/>
    <w:rsid w:val="00A76111"/>
    <w:rsid w:val="00A76BBC"/>
    <w:rsid w:val="00A811A4"/>
    <w:rsid w:val="00A814CF"/>
    <w:rsid w:val="00A816C9"/>
    <w:rsid w:val="00A836EE"/>
    <w:rsid w:val="00A83B7D"/>
    <w:rsid w:val="00A8441A"/>
    <w:rsid w:val="00A86C60"/>
    <w:rsid w:val="00A95897"/>
    <w:rsid w:val="00AA0EBC"/>
    <w:rsid w:val="00AA449B"/>
    <w:rsid w:val="00AA53E7"/>
    <w:rsid w:val="00AA71DB"/>
    <w:rsid w:val="00AB0181"/>
    <w:rsid w:val="00AB220D"/>
    <w:rsid w:val="00AB3DAC"/>
    <w:rsid w:val="00AB57D9"/>
    <w:rsid w:val="00AC226E"/>
    <w:rsid w:val="00AC2FEA"/>
    <w:rsid w:val="00AC5321"/>
    <w:rsid w:val="00AC5B21"/>
    <w:rsid w:val="00AD2616"/>
    <w:rsid w:val="00AD3930"/>
    <w:rsid w:val="00AD53A6"/>
    <w:rsid w:val="00AD55C3"/>
    <w:rsid w:val="00AD5E8C"/>
    <w:rsid w:val="00AD76C0"/>
    <w:rsid w:val="00AE1A7A"/>
    <w:rsid w:val="00AE3D9A"/>
    <w:rsid w:val="00AE7F40"/>
    <w:rsid w:val="00AF07DE"/>
    <w:rsid w:val="00AF0B3F"/>
    <w:rsid w:val="00AF292C"/>
    <w:rsid w:val="00AF29B8"/>
    <w:rsid w:val="00AF54C3"/>
    <w:rsid w:val="00B04DD3"/>
    <w:rsid w:val="00B059AC"/>
    <w:rsid w:val="00B076C7"/>
    <w:rsid w:val="00B11814"/>
    <w:rsid w:val="00B13D21"/>
    <w:rsid w:val="00B20F09"/>
    <w:rsid w:val="00B23800"/>
    <w:rsid w:val="00B2420A"/>
    <w:rsid w:val="00B2794E"/>
    <w:rsid w:val="00B30800"/>
    <w:rsid w:val="00B324CB"/>
    <w:rsid w:val="00B40CD7"/>
    <w:rsid w:val="00B41F3D"/>
    <w:rsid w:val="00B42FF5"/>
    <w:rsid w:val="00B45DB4"/>
    <w:rsid w:val="00B46CE5"/>
    <w:rsid w:val="00B50456"/>
    <w:rsid w:val="00B51418"/>
    <w:rsid w:val="00B53304"/>
    <w:rsid w:val="00B55114"/>
    <w:rsid w:val="00B5684C"/>
    <w:rsid w:val="00B62AA1"/>
    <w:rsid w:val="00B630E8"/>
    <w:rsid w:val="00B63D5E"/>
    <w:rsid w:val="00B648F7"/>
    <w:rsid w:val="00B66C8C"/>
    <w:rsid w:val="00B7430D"/>
    <w:rsid w:val="00B77494"/>
    <w:rsid w:val="00B8205B"/>
    <w:rsid w:val="00B824B3"/>
    <w:rsid w:val="00B83162"/>
    <w:rsid w:val="00B84580"/>
    <w:rsid w:val="00B90F98"/>
    <w:rsid w:val="00B9133F"/>
    <w:rsid w:val="00B975B8"/>
    <w:rsid w:val="00BA1899"/>
    <w:rsid w:val="00BA7DBA"/>
    <w:rsid w:val="00BB0B01"/>
    <w:rsid w:val="00BB7861"/>
    <w:rsid w:val="00BB7FAF"/>
    <w:rsid w:val="00BC02DD"/>
    <w:rsid w:val="00BC13F7"/>
    <w:rsid w:val="00BC1F2E"/>
    <w:rsid w:val="00BC2DBE"/>
    <w:rsid w:val="00BC76A4"/>
    <w:rsid w:val="00BC775B"/>
    <w:rsid w:val="00BD2734"/>
    <w:rsid w:val="00BD5079"/>
    <w:rsid w:val="00BD5152"/>
    <w:rsid w:val="00BE0053"/>
    <w:rsid w:val="00BE0230"/>
    <w:rsid w:val="00BE05EC"/>
    <w:rsid w:val="00BE3C17"/>
    <w:rsid w:val="00BE50EE"/>
    <w:rsid w:val="00BE51A1"/>
    <w:rsid w:val="00BE577F"/>
    <w:rsid w:val="00BE6E30"/>
    <w:rsid w:val="00BF0303"/>
    <w:rsid w:val="00BF259C"/>
    <w:rsid w:val="00BF51CE"/>
    <w:rsid w:val="00C02111"/>
    <w:rsid w:val="00C076AC"/>
    <w:rsid w:val="00C10B5B"/>
    <w:rsid w:val="00C10F86"/>
    <w:rsid w:val="00C114A9"/>
    <w:rsid w:val="00C153E7"/>
    <w:rsid w:val="00C15612"/>
    <w:rsid w:val="00C20518"/>
    <w:rsid w:val="00C2254C"/>
    <w:rsid w:val="00C226AE"/>
    <w:rsid w:val="00C24432"/>
    <w:rsid w:val="00C3202E"/>
    <w:rsid w:val="00C33247"/>
    <w:rsid w:val="00C33782"/>
    <w:rsid w:val="00C3436B"/>
    <w:rsid w:val="00C436E8"/>
    <w:rsid w:val="00C447CD"/>
    <w:rsid w:val="00C472E9"/>
    <w:rsid w:val="00C4746D"/>
    <w:rsid w:val="00C57FA5"/>
    <w:rsid w:val="00C64C3D"/>
    <w:rsid w:val="00C71633"/>
    <w:rsid w:val="00C753A2"/>
    <w:rsid w:val="00C80989"/>
    <w:rsid w:val="00C81A69"/>
    <w:rsid w:val="00C82075"/>
    <w:rsid w:val="00C82984"/>
    <w:rsid w:val="00C86C1D"/>
    <w:rsid w:val="00C951CB"/>
    <w:rsid w:val="00C966E8"/>
    <w:rsid w:val="00CA19EB"/>
    <w:rsid w:val="00CA3E27"/>
    <w:rsid w:val="00CA3F12"/>
    <w:rsid w:val="00CA4B61"/>
    <w:rsid w:val="00CA4C45"/>
    <w:rsid w:val="00CA5CE4"/>
    <w:rsid w:val="00CA686F"/>
    <w:rsid w:val="00CB19E7"/>
    <w:rsid w:val="00CB26C5"/>
    <w:rsid w:val="00CB3F7B"/>
    <w:rsid w:val="00CB4157"/>
    <w:rsid w:val="00CB5640"/>
    <w:rsid w:val="00CB7555"/>
    <w:rsid w:val="00CC097B"/>
    <w:rsid w:val="00CC114C"/>
    <w:rsid w:val="00CC3CDB"/>
    <w:rsid w:val="00CC65A8"/>
    <w:rsid w:val="00CC6F25"/>
    <w:rsid w:val="00CC7445"/>
    <w:rsid w:val="00CD027D"/>
    <w:rsid w:val="00CD374A"/>
    <w:rsid w:val="00CD4646"/>
    <w:rsid w:val="00CD46B7"/>
    <w:rsid w:val="00CD4A99"/>
    <w:rsid w:val="00CD539F"/>
    <w:rsid w:val="00CD7165"/>
    <w:rsid w:val="00CE5AB2"/>
    <w:rsid w:val="00CF2C86"/>
    <w:rsid w:val="00CF2E99"/>
    <w:rsid w:val="00CF2ECC"/>
    <w:rsid w:val="00CF5304"/>
    <w:rsid w:val="00D01B60"/>
    <w:rsid w:val="00D04C53"/>
    <w:rsid w:val="00D1712E"/>
    <w:rsid w:val="00D1763B"/>
    <w:rsid w:val="00D20548"/>
    <w:rsid w:val="00D23969"/>
    <w:rsid w:val="00D241E4"/>
    <w:rsid w:val="00D247E7"/>
    <w:rsid w:val="00D3060C"/>
    <w:rsid w:val="00D3310E"/>
    <w:rsid w:val="00D359F9"/>
    <w:rsid w:val="00D41171"/>
    <w:rsid w:val="00D42151"/>
    <w:rsid w:val="00D45258"/>
    <w:rsid w:val="00D45296"/>
    <w:rsid w:val="00D53153"/>
    <w:rsid w:val="00D535D8"/>
    <w:rsid w:val="00D538AD"/>
    <w:rsid w:val="00D57CDA"/>
    <w:rsid w:val="00D64161"/>
    <w:rsid w:val="00D65F34"/>
    <w:rsid w:val="00D666EC"/>
    <w:rsid w:val="00D67EF7"/>
    <w:rsid w:val="00D733A7"/>
    <w:rsid w:val="00D748DF"/>
    <w:rsid w:val="00D755FF"/>
    <w:rsid w:val="00D77E44"/>
    <w:rsid w:val="00D8000E"/>
    <w:rsid w:val="00D82431"/>
    <w:rsid w:val="00D82E83"/>
    <w:rsid w:val="00D83939"/>
    <w:rsid w:val="00D85219"/>
    <w:rsid w:val="00D9109A"/>
    <w:rsid w:val="00DA25C5"/>
    <w:rsid w:val="00DA294A"/>
    <w:rsid w:val="00DA316D"/>
    <w:rsid w:val="00DA56A1"/>
    <w:rsid w:val="00DA666E"/>
    <w:rsid w:val="00DB011B"/>
    <w:rsid w:val="00DB3FF7"/>
    <w:rsid w:val="00DB7AE6"/>
    <w:rsid w:val="00DC21CF"/>
    <w:rsid w:val="00DD0BAB"/>
    <w:rsid w:val="00DD24BE"/>
    <w:rsid w:val="00DD6221"/>
    <w:rsid w:val="00DD632A"/>
    <w:rsid w:val="00DE307C"/>
    <w:rsid w:val="00DE392D"/>
    <w:rsid w:val="00DE4583"/>
    <w:rsid w:val="00DF1F65"/>
    <w:rsid w:val="00DF57B2"/>
    <w:rsid w:val="00DF5C76"/>
    <w:rsid w:val="00E00125"/>
    <w:rsid w:val="00E12BAB"/>
    <w:rsid w:val="00E14992"/>
    <w:rsid w:val="00E16DCB"/>
    <w:rsid w:val="00E206DF"/>
    <w:rsid w:val="00E24181"/>
    <w:rsid w:val="00E2511F"/>
    <w:rsid w:val="00E26A89"/>
    <w:rsid w:val="00E27738"/>
    <w:rsid w:val="00E27B00"/>
    <w:rsid w:val="00E33868"/>
    <w:rsid w:val="00E42134"/>
    <w:rsid w:val="00E47AE7"/>
    <w:rsid w:val="00E47FDA"/>
    <w:rsid w:val="00E50C18"/>
    <w:rsid w:val="00E52365"/>
    <w:rsid w:val="00E55CA1"/>
    <w:rsid w:val="00E56782"/>
    <w:rsid w:val="00E57DB9"/>
    <w:rsid w:val="00E6099E"/>
    <w:rsid w:val="00E61B75"/>
    <w:rsid w:val="00E63E1D"/>
    <w:rsid w:val="00E650A5"/>
    <w:rsid w:val="00E654DA"/>
    <w:rsid w:val="00E66372"/>
    <w:rsid w:val="00E671D2"/>
    <w:rsid w:val="00E72CC5"/>
    <w:rsid w:val="00E73014"/>
    <w:rsid w:val="00E819DF"/>
    <w:rsid w:val="00E82664"/>
    <w:rsid w:val="00E82D47"/>
    <w:rsid w:val="00E863BA"/>
    <w:rsid w:val="00E86C15"/>
    <w:rsid w:val="00E928AD"/>
    <w:rsid w:val="00E93694"/>
    <w:rsid w:val="00E9460F"/>
    <w:rsid w:val="00E95262"/>
    <w:rsid w:val="00EA0EB7"/>
    <w:rsid w:val="00EA31A8"/>
    <w:rsid w:val="00EA3774"/>
    <w:rsid w:val="00EB12B7"/>
    <w:rsid w:val="00EB3221"/>
    <w:rsid w:val="00EB690E"/>
    <w:rsid w:val="00EB7057"/>
    <w:rsid w:val="00EC4081"/>
    <w:rsid w:val="00EC4197"/>
    <w:rsid w:val="00ED0F16"/>
    <w:rsid w:val="00ED1899"/>
    <w:rsid w:val="00ED35B8"/>
    <w:rsid w:val="00ED6F94"/>
    <w:rsid w:val="00EE1E26"/>
    <w:rsid w:val="00EE2587"/>
    <w:rsid w:val="00EE25CE"/>
    <w:rsid w:val="00EE2E82"/>
    <w:rsid w:val="00EE442F"/>
    <w:rsid w:val="00EE4856"/>
    <w:rsid w:val="00EF5422"/>
    <w:rsid w:val="00F0157D"/>
    <w:rsid w:val="00F027E4"/>
    <w:rsid w:val="00F03A75"/>
    <w:rsid w:val="00F05AE6"/>
    <w:rsid w:val="00F06E63"/>
    <w:rsid w:val="00F07102"/>
    <w:rsid w:val="00F12362"/>
    <w:rsid w:val="00F13BD2"/>
    <w:rsid w:val="00F1558F"/>
    <w:rsid w:val="00F16000"/>
    <w:rsid w:val="00F232C2"/>
    <w:rsid w:val="00F25344"/>
    <w:rsid w:val="00F27BEE"/>
    <w:rsid w:val="00F31786"/>
    <w:rsid w:val="00F349EB"/>
    <w:rsid w:val="00F368DB"/>
    <w:rsid w:val="00F51082"/>
    <w:rsid w:val="00F53518"/>
    <w:rsid w:val="00F535C6"/>
    <w:rsid w:val="00F53CA0"/>
    <w:rsid w:val="00F54A75"/>
    <w:rsid w:val="00F56DA5"/>
    <w:rsid w:val="00F60EA3"/>
    <w:rsid w:val="00F617F4"/>
    <w:rsid w:val="00F63B5F"/>
    <w:rsid w:val="00F71BB0"/>
    <w:rsid w:val="00F744FC"/>
    <w:rsid w:val="00F75548"/>
    <w:rsid w:val="00F80FC7"/>
    <w:rsid w:val="00F8125B"/>
    <w:rsid w:val="00F817A8"/>
    <w:rsid w:val="00F8436A"/>
    <w:rsid w:val="00F85D96"/>
    <w:rsid w:val="00F91020"/>
    <w:rsid w:val="00F913AF"/>
    <w:rsid w:val="00F9150E"/>
    <w:rsid w:val="00F94E91"/>
    <w:rsid w:val="00F95A47"/>
    <w:rsid w:val="00F96B1C"/>
    <w:rsid w:val="00F96D9B"/>
    <w:rsid w:val="00FA0641"/>
    <w:rsid w:val="00FA0D54"/>
    <w:rsid w:val="00FA13CB"/>
    <w:rsid w:val="00FA781B"/>
    <w:rsid w:val="00FB17B6"/>
    <w:rsid w:val="00FB1E3C"/>
    <w:rsid w:val="00FB2DA5"/>
    <w:rsid w:val="00FB596F"/>
    <w:rsid w:val="00FC2CAE"/>
    <w:rsid w:val="00FC2DC0"/>
    <w:rsid w:val="00FC542F"/>
    <w:rsid w:val="00FC7D25"/>
    <w:rsid w:val="00FD10C1"/>
    <w:rsid w:val="00FD2C38"/>
    <w:rsid w:val="00FD3980"/>
    <w:rsid w:val="00FD3C90"/>
    <w:rsid w:val="00FD55F7"/>
    <w:rsid w:val="00FE2928"/>
    <w:rsid w:val="00FE482B"/>
    <w:rsid w:val="00FE6722"/>
    <w:rsid w:val="00FF2E8C"/>
    <w:rsid w:val="00FF4544"/>
  </w:rsids>
  <m:mathPr>
    <m:mathFont m:val="Cambria Math"/>
    <m:brkBin m:val="before"/>
    <m:brkBinSub m:val="--"/>
    <m:smallFrac m:val="off"/>
    <m:dispDef/>
    <m:lMargin m:val="0"/>
    <m:rMargin m:val="0"/>
    <m:defJc m:val="centerGroup"/>
    <m:wrapIndent m:val="1440"/>
    <m:intLim m:val="subSup"/>
    <m:naryLim m:val="undOvr"/>
  </m:mathPr>
  <w:uiCompat97To2003/>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ＭＳ 明朝" w:hAnsi="Calibri" w:cs="Times New Roman"/>
        <w:kern w:val="2"/>
        <w:sz w:val="21"/>
        <w:szCs w:val="22"/>
        <w:lang w:val="en-US" w:eastAsia="ja-JP" w:bidi="ar-SA"/>
      </w:rPr>
    </w:rPrDefault>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0" w:unhideWhenUsed="0" w:qFormat="1"/>
    <w:lsdException w:name="heading 2" w:locked="0" w:semiHidden="0" w:uiPriority="0" w:unhideWhenUsed="0" w:qFormat="1"/>
    <w:lsdException w:name="heading 3" w:locked="0" w:semiHidden="0" w:uiPriority="0" w:unhideWhenUsed="0" w:qFormat="1"/>
    <w:lsdException w:name="heading 4" w:locked="0" w:semiHidden="0" w:uiPriority="0" w:unhideWhenUsed="0" w:qFormat="1"/>
    <w:lsdException w:name="heading 5" w:locked="0" w:semiHidden="0" w:uiPriority="0" w:unhideWhenUsed="0" w:qFormat="1"/>
    <w:lsdException w:name="heading 6" w:locked="0" w:semiHidden="0" w:uiPriority="0" w:unhideWhenUsed="0" w:qFormat="1"/>
    <w:lsdException w:name="heading 7" w:locked="0" w:semiHidden="0" w:uiPriority="0" w:unhideWhenUsed="0" w:qFormat="1"/>
    <w:lsdException w:name="heading 8" w:locked="0" w:semiHidden="0" w:uiPriority="0" w:unhideWhenUsed="0" w:qFormat="1"/>
    <w:lsdException w:name="heading 9" w:locked="0" w:semiHidden="0" w:uiPriority="0" w:unhideWhenUsed="0" w:qFormat="1"/>
    <w:lsdException w:name="toc 1" w:locked="0" w:semiHidden="0" w:uiPriority="0" w:unhideWhenUsed="0"/>
    <w:lsdException w:name="toc 2" w:locked="0" w:semiHidden="0" w:uiPriority="0" w:unhideWhenUsed="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locked="0" w:semiHidden="0" w:uiPriority="0" w:unhideWhenUsed="0"/>
    <w:lsdException w:name="caption" w:locked="0" w:semiHidden="0" w:uiPriority="0" w:unhideWhenUsed="0" w:qFormat="1"/>
    <w:lsdException w:name="Title" w:locked="0" w:semiHidden="0" w:uiPriority="0" w:unhideWhenUsed="0" w:qFormat="1"/>
    <w:lsdException w:name="Default Paragraph Font" w:locked="0" w:semiHidden="0" w:uiPriority="0" w:unhideWhenUsed="0"/>
    <w:lsdException w:name="Subtitle" w:locked="0" w:semiHidden="0" w:uiPriority="0" w:unhideWhenUsed="0" w:qFormat="1"/>
    <w:lsdException w:name="Hyperlink" w:locked="0" w:semiHidden="0" w:uiPriority="0" w:unhideWhenUsed="0"/>
    <w:lsdException w:name="Strong" w:locked="0" w:semiHidden="0" w:uiPriority="0" w:unhideWhenUsed="0" w:qFormat="1"/>
    <w:lsdException w:name="Emphasis" w:locked="0" w:semiHidden="0" w:uiPriority="0" w:unhideWhenUsed="0" w:qFormat="1"/>
    <w:lsdException w:name="No List" w:locked="0" w:semiHidden="0" w:uiPriority="0" w:unhideWhenUsed="0"/>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autoRedefine/>
    <w:qFormat/>
    <w:rsid w:val="00FF2E8C"/>
    <w:pPr>
      <w:spacing w:after="200" w:line="276" w:lineRule="auto"/>
    </w:pPr>
    <w:rPr>
      <w:rFonts w:eastAsia="ＭＳ Ｐ明朝" w:cs="Calibri"/>
      <w:kern w:val="0"/>
      <w:sz w:val="22"/>
      <w:lang w:eastAsia="en-US"/>
    </w:rPr>
  </w:style>
  <w:style w:type="paragraph" w:styleId="Heading1">
    <w:name w:val="heading 1"/>
    <w:basedOn w:val="Normal"/>
    <w:next w:val="Normal"/>
    <w:link w:val="Heading1Char"/>
    <w:uiPriority w:val="99"/>
    <w:qFormat/>
    <w:locked/>
    <w:rsid w:val="00AD2616"/>
    <w:pPr>
      <w:keepNext/>
      <w:keepLines/>
      <w:spacing w:before="480" w:after="0"/>
      <w:outlineLvl w:val="0"/>
    </w:pPr>
    <w:rPr>
      <w:rFonts w:eastAsia="ＭＳ ゴシック"/>
      <w:b/>
      <w:bCs/>
      <w:color w:val="365F91"/>
      <w:sz w:val="32"/>
      <w:szCs w:val="32"/>
    </w:rPr>
  </w:style>
  <w:style w:type="paragraph" w:styleId="Heading2">
    <w:name w:val="heading 2"/>
    <w:basedOn w:val="Normal"/>
    <w:next w:val="Normal"/>
    <w:link w:val="Heading2Char"/>
    <w:uiPriority w:val="99"/>
    <w:qFormat/>
    <w:locked/>
    <w:rsid w:val="00AD2616"/>
    <w:pPr>
      <w:keepNext/>
      <w:keepLines/>
      <w:spacing w:before="200" w:after="0"/>
      <w:outlineLvl w:val="1"/>
    </w:pPr>
    <w:rPr>
      <w:rFonts w:eastAsia="ＭＳ ゴシック"/>
      <w:b/>
      <w:bCs/>
      <w:color w:val="4F81BD"/>
      <w:sz w:val="28"/>
      <w:szCs w:val="28"/>
    </w:rPr>
  </w:style>
  <w:style w:type="paragraph" w:styleId="Heading3">
    <w:name w:val="heading 3"/>
    <w:basedOn w:val="Normal"/>
    <w:next w:val="Normal"/>
    <w:link w:val="Heading3Char"/>
    <w:uiPriority w:val="99"/>
    <w:qFormat/>
    <w:locked/>
    <w:rsid w:val="00AD2616"/>
    <w:pPr>
      <w:keepNext/>
      <w:keepLines/>
      <w:spacing w:before="200" w:after="0"/>
      <w:outlineLvl w:val="2"/>
    </w:pPr>
    <w:rPr>
      <w:rFonts w:eastAsia="ＭＳ ゴシック"/>
      <w:b/>
      <w:bCs/>
      <w:color w:val="4F81BD"/>
      <w:sz w:val="24"/>
      <w:szCs w:val="24"/>
    </w:rPr>
  </w:style>
  <w:style w:type="paragraph" w:styleId="Heading4">
    <w:name w:val="heading 4"/>
    <w:basedOn w:val="Normal"/>
    <w:next w:val="Normal"/>
    <w:link w:val="Heading4Char"/>
    <w:uiPriority w:val="99"/>
    <w:qFormat/>
    <w:locked/>
    <w:rsid w:val="00C80989"/>
    <w:pPr>
      <w:keepNext/>
      <w:keepLines/>
      <w:spacing w:before="200" w:after="0"/>
      <w:outlineLvl w:val="3"/>
    </w:pPr>
    <w:rPr>
      <w:rFonts w:ascii="Cambria" w:eastAsia="ＭＳ ゴシック" w:hAnsi="Cambria" w:cs="Cambria"/>
      <w:b/>
      <w:bCs/>
      <w:i/>
      <w:iCs/>
      <w:color w:val="4F81BD"/>
    </w:rPr>
  </w:style>
  <w:style w:type="paragraph" w:styleId="Heading5">
    <w:name w:val="heading 5"/>
    <w:basedOn w:val="Normal"/>
    <w:next w:val="Normal"/>
    <w:link w:val="Heading5Char"/>
    <w:uiPriority w:val="99"/>
    <w:qFormat/>
    <w:locked/>
    <w:rsid w:val="00C80989"/>
    <w:pPr>
      <w:keepNext/>
      <w:keepLines/>
      <w:spacing w:before="200" w:after="0"/>
      <w:outlineLvl w:val="4"/>
    </w:pPr>
    <w:rPr>
      <w:rFonts w:ascii="Cambria" w:eastAsia="ＭＳ ゴシック" w:hAnsi="Cambria" w:cs="Cambria"/>
      <w:color w:val="243F60"/>
    </w:rPr>
  </w:style>
  <w:style w:type="paragraph" w:styleId="Heading6">
    <w:name w:val="heading 6"/>
    <w:basedOn w:val="Normal"/>
    <w:next w:val="Normal"/>
    <w:link w:val="Heading6Char"/>
    <w:uiPriority w:val="99"/>
    <w:qFormat/>
    <w:locked/>
    <w:rsid w:val="00C80989"/>
    <w:pPr>
      <w:keepNext/>
      <w:keepLines/>
      <w:spacing w:before="200" w:after="0"/>
      <w:outlineLvl w:val="5"/>
    </w:pPr>
    <w:rPr>
      <w:rFonts w:ascii="Cambria" w:eastAsia="ＭＳ ゴシック" w:hAnsi="Cambria" w:cs="Cambria"/>
      <w:i/>
      <w:iCs/>
      <w:color w:val="243F60"/>
    </w:rPr>
  </w:style>
  <w:style w:type="paragraph" w:styleId="Heading7">
    <w:name w:val="heading 7"/>
    <w:basedOn w:val="Normal"/>
    <w:next w:val="Normal"/>
    <w:link w:val="Heading7Char"/>
    <w:uiPriority w:val="99"/>
    <w:qFormat/>
    <w:locked/>
    <w:rsid w:val="00C80989"/>
    <w:pPr>
      <w:keepNext/>
      <w:keepLines/>
      <w:spacing w:before="200" w:after="0"/>
      <w:outlineLvl w:val="6"/>
    </w:pPr>
    <w:rPr>
      <w:rFonts w:ascii="Cambria" w:eastAsia="ＭＳ ゴシック" w:hAnsi="Cambria" w:cs="Cambria"/>
      <w:i/>
      <w:iCs/>
      <w:color w:val="404040"/>
    </w:rPr>
  </w:style>
  <w:style w:type="paragraph" w:styleId="Heading8">
    <w:name w:val="heading 8"/>
    <w:basedOn w:val="Normal"/>
    <w:next w:val="Normal"/>
    <w:link w:val="Heading8Char"/>
    <w:uiPriority w:val="99"/>
    <w:qFormat/>
    <w:locked/>
    <w:rsid w:val="00C80989"/>
    <w:pPr>
      <w:keepNext/>
      <w:keepLines/>
      <w:spacing w:before="200" w:after="0"/>
      <w:outlineLvl w:val="7"/>
    </w:pPr>
    <w:rPr>
      <w:rFonts w:ascii="Cambria" w:eastAsia="ＭＳ ゴシック" w:hAnsi="Cambria" w:cs="Cambria"/>
      <w:color w:val="4F81BD"/>
      <w:sz w:val="20"/>
      <w:szCs w:val="20"/>
    </w:rPr>
  </w:style>
  <w:style w:type="paragraph" w:styleId="Heading9">
    <w:name w:val="heading 9"/>
    <w:basedOn w:val="Normal"/>
    <w:next w:val="Normal"/>
    <w:link w:val="Heading9Char"/>
    <w:uiPriority w:val="99"/>
    <w:qFormat/>
    <w:locked/>
    <w:rsid w:val="00C80989"/>
    <w:pPr>
      <w:keepNext/>
      <w:keepLines/>
      <w:spacing w:before="200" w:after="0"/>
      <w:outlineLvl w:val="8"/>
    </w:pPr>
    <w:rPr>
      <w:rFonts w:ascii="Cambria" w:eastAsia="ＭＳ ゴシック" w:hAnsi="Cambria" w:cs="Cambria"/>
      <w:i/>
      <w:iCs/>
      <w:color w:val="40404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D2616"/>
    <w:rPr>
      <w:rFonts w:eastAsia="ＭＳ ゴシック"/>
      <w:b/>
      <w:bCs/>
      <w:color w:val="365F91"/>
      <w:sz w:val="28"/>
      <w:szCs w:val="28"/>
    </w:rPr>
  </w:style>
  <w:style w:type="character" w:customStyle="1" w:styleId="Heading2Char">
    <w:name w:val="Heading 2 Char"/>
    <w:basedOn w:val="DefaultParagraphFont"/>
    <w:link w:val="Heading2"/>
    <w:uiPriority w:val="99"/>
    <w:locked/>
    <w:rsid w:val="00AD2616"/>
    <w:rPr>
      <w:rFonts w:eastAsia="ＭＳ ゴシック"/>
      <w:b/>
      <w:bCs/>
      <w:color w:val="4F81BD"/>
      <w:sz w:val="26"/>
      <w:szCs w:val="26"/>
    </w:rPr>
  </w:style>
  <w:style w:type="character" w:customStyle="1" w:styleId="Heading3Char">
    <w:name w:val="Heading 3 Char"/>
    <w:basedOn w:val="DefaultParagraphFont"/>
    <w:link w:val="Heading3"/>
    <w:uiPriority w:val="99"/>
    <w:locked/>
    <w:rsid w:val="00AD2616"/>
    <w:rPr>
      <w:rFonts w:eastAsia="ＭＳ ゴシック"/>
      <w:b/>
      <w:bCs/>
      <w:color w:val="4F81BD"/>
      <w:sz w:val="24"/>
      <w:szCs w:val="24"/>
    </w:rPr>
  </w:style>
  <w:style w:type="character" w:customStyle="1" w:styleId="Heading4Char">
    <w:name w:val="Heading 4 Char"/>
    <w:basedOn w:val="DefaultParagraphFont"/>
    <w:link w:val="Heading4"/>
    <w:uiPriority w:val="99"/>
    <w:locked/>
    <w:rsid w:val="00C80989"/>
    <w:rPr>
      <w:rFonts w:ascii="Cambria" w:eastAsia="ＭＳ ゴシック" w:hAnsi="Cambria" w:cs="Cambria"/>
      <w:b/>
      <w:bCs/>
      <w:i/>
      <w:iCs/>
      <w:color w:val="4F81BD"/>
    </w:rPr>
  </w:style>
  <w:style w:type="character" w:customStyle="1" w:styleId="Heading5Char">
    <w:name w:val="Heading 5 Char"/>
    <w:basedOn w:val="DefaultParagraphFont"/>
    <w:link w:val="Heading5"/>
    <w:uiPriority w:val="99"/>
    <w:locked/>
    <w:rsid w:val="00C80989"/>
    <w:rPr>
      <w:rFonts w:ascii="Cambria" w:eastAsia="ＭＳ ゴシック" w:hAnsi="Cambria" w:cs="Cambria"/>
      <w:color w:val="243F60"/>
    </w:rPr>
  </w:style>
  <w:style w:type="character" w:customStyle="1" w:styleId="Heading6Char">
    <w:name w:val="Heading 6 Char"/>
    <w:basedOn w:val="DefaultParagraphFont"/>
    <w:link w:val="Heading6"/>
    <w:uiPriority w:val="99"/>
    <w:locked/>
    <w:rsid w:val="00C80989"/>
    <w:rPr>
      <w:rFonts w:ascii="Cambria" w:eastAsia="ＭＳ ゴシック" w:hAnsi="Cambria" w:cs="Cambria"/>
      <w:i/>
      <w:iCs/>
      <w:color w:val="243F60"/>
    </w:rPr>
  </w:style>
  <w:style w:type="character" w:customStyle="1" w:styleId="Heading7Char">
    <w:name w:val="Heading 7 Char"/>
    <w:basedOn w:val="DefaultParagraphFont"/>
    <w:link w:val="Heading7"/>
    <w:uiPriority w:val="99"/>
    <w:locked/>
    <w:rsid w:val="00C80989"/>
    <w:rPr>
      <w:rFonts w:ascii="Cambria" w:eastAsia="ＭＳ ゴシック" w:hAnsi="Cambria" w:cs="Cambria"/>
      <w:i/>
      <w:iCs/>
      <w:color w:val="404040"/>
    </w:rPr>
  </w:style>
  <w:style w:type="character" w:customStyle="1" w:styleId="Heading8Char">
    <w:name w:val="Heading 8 Char"/>
    <w:basedOn w:val="DefaultParagraphFont"/>
    <w:link w:val="Heading8"/>
    <w:uiPriority w:val="99"/>
    <w:locked/>
    <w:rsid w:val="00C80989"/>
    <w:rPr>
      <w:rFonts w:ascii="Cambria" w:eastAsia="ＭＳ ゴシック" w:hAnsi="Cambria" w:cs="Cambria"/>
      <w:color w:val="4F81BD"/>
      <w:sz w:val="20"/>
      <w:szCs w:val="20"/>
    </w:rPr>
  </w:style>
  <w:style w:type="character" w:customStyle="1" w:styleId="Heading9Char">
    <w:name w:val="Heading 9 Char"/>
    <w:basedOn w:val="DefaultParagraphFont"/>
    <w:link w:val="Heading9"/>
    <w:uiPriority w:val="99"/>
    <w:locked/>
    <w:rsid w:val="00C80989"/>
    <w:rPr>
      <w:rFonts w:ascii="Cambria" w:eastAsia="ＭＳ ゴシック" w:hAnsi="Cambria" w:cs="Cambria"/>
      <w:i/>
      <w:iCs/>
      <w:color w:val="404040"/>
      <w:sz w:val="20"/>
      <w:szCs w:val="20"/>
    </w:rPr>
  </w:style>
  <w:style w:type="paragraph" w:styleId="BalloonText">
    <w:name w:val="Balloon Text"/>
    <w:basedOn w:val="Normal"/>
    <w:link w:val="BalloonTextChar1"/>
    <w:uiPriority w:val="99"/>
    <w:semiHidden/>
    <w:locked/>
    <w:rsid w:val="00084FD0"/>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Lucida Grande" w:hAnsi="Lucida Grande" w:cs="Lucida Grande"/>
      <w:sz w:val="18"/>
      <w:szCs w:val="18"/>
    </w:rPr>
  </w:style>
  <w:style w:type="paragraph" w:customStyle="1" w:styleId="FreeForm">
    <w:name w:val="Free Form"/>
    <w:autoRedefine/>
    <w:uiPriority w:val="99"/>
    <w:rsid w:val="00674FA0"/>
    <w:pPr>
      <w:spacing w:after="200" w:line="276" w:lineRule="auto"/>
    </w:pPr>
    <w:rPr>
      <w:rFonts w:ascii="Times" w:eastAsia="ヒラギノ角ゴ Pro W3" w:hAnsi="Times" w:cs="Times"/>
      <w:color w:val="000000"/>
      <w:kern w:val="0"/>
      <w:sz w:val="22"/>
      <w:lang w:eastAsia="en-US"/>
    </w:rPr>
  </w:style>
  <w:style w:type="paragraph" w:customStyle="1" w:styleId="NormalWeb1">
    <w:name w:val="Normal (Web)1"/>
    <w:uiPriority w:val="99"/>
    <w:rsid w:val="00674FA0"/>
    <w:pPr>
      <w:spacing w:before="100" w:after="100" w:line="276" w:lineRule="auto"/>
    </w:pPr>
    <w:rPr>
      <w:rFonts w:eastAsia="ヒラギノ角ゴ Pro W3" w:cs="Calibri"/>
      <w:color w:val="000000"/>
      <w:kern w:val="0"/>
      <w:sz w:val="24"/>
      <w:szCs w:val="24"/>
      <w:lang w:eastAsia="en-US"/>
    </w:rPr>
  </w:style>
  <w:style w:type="character" w:customStyle="1" w:styleId="BalloonTextChar1">
    <w:name w:val="Balloon Text Char1"/>
    <w:basedOn w:val="DefaultParagraphFont"/>
    <w:link w:val="BalloonText"/>
    <w:uiPriority w:val="99"/>
    <w:locked/>
    <w:rsid w:val="00084FD0"/>
    <w:rPr>
      <w:rFonts w:ascii="Tahoma" w:eastAsia="ヒラギノ角ゴ Pro W3" w:hAnsi="Tahoma" w:cs="Tahoma"/>
      <w:color w:val="000000"/>
      <w:sz w:val="16"/>
      <w:szCs w:val="16"/>
    </w:rPr>
  </w:style>
  <w:style w:type="paragraph" w:customStyle="1" w:styleId="NoSpacing1">
    <w:name w:val="No Spacing1"/>
    <w:link w:val="NoSpacingChar"/>
    <w:uiPriority w:val="99"/>
    <w:pPr>
      <w:spacing w:after="200" w:line="276" w:lineRule="auto"/>
    </w:pPr>
    <w:rPr>
      <w:rFonts w:cs="Calibri"/>
      <w:kern w:val="0"/>
      <w:sz w:val="22"/>
      <w:lang w:eastAsia="en-US"/>
    </w:rPr>
  </w:style>
  <w:style w:type="character" w:customStyle="1" w:styleId="NoSpacingChar">
    <w:name w:val="No Spacing Char"/>
    <w:basedOn w:val="DefaultParagraphFont"/>
    <w:link w:val="NoSpacing1"/>
    <w:uiPriority w:val="99"/>
    <w:locked/>
    <w:rPr>
      <w:rFonts w:ascii="Calibri" w:hAnsi="Calibri" w:cs="Calibri"/>
      <w:sz w:val="22"/>
      <w:szCs w:val="22"/>
      <w:lang w:val="en-US" w:eastAsia="en-US"/>
    </w:rPr>
  </w:style>
  <w:style w:type="paragraph" w:customStyle="1" w:styleId="SmallSpacing">
    <w:name w:val="Small Spacing"/>
    <w:basedOn w:val="NoSpacing1"/>
    <w:link w:val="SmallSpacingChar"/>
    <w:uiPriority w:val="99"/>
    <w:pPr>
      <w:spacing w:after="240" w:line="300" w:lineRule="auto"/>
      <w:jc w:val="both"/>
    </w:pPr>
    <w:rPr>
      <w:rFonts w:ascii="Verdana" w:eastAsia="ヒラギノ角ゴ Pro W3" w:hAnsi="Verdana" w:cs="Verdana"/>
      <w:sz w:val="24"/>
      <w:szCs w:val="24"/>
    </w:rPr>
  </w:style>
  <w:style w:type="paragraph" w:styleId="Header">
    <w:name w:val="header"/>
    <w:basedOn w:val="Normal"/>
    <w:link w:val="HeaderChar"/>
    <w:uiPriority w:val="99"/>
    <w:locked/>
    <w:pPr>
      <w:tabs>
        <w:tab w:val="center" w:pos="4680"/>
        <w:tab w:val="right" w:pos="9360"/>
      </w:tabs>
    </w:pPr>
  </w:style>
  <w:style w:type="character" w:customStyle="1" w:styleId="HeaderChar">
    <w:name w:val="Header Char"/>
    <w:basedOn w:val="DefaultParagraphFont"/>
    <w:link w:val="Header"/>
    <w:uiPriority w:val="99"/>
    <w:locked/>
    <w:rPr>
      <w:rFonts w:ascii="Times" w:eastAsia="ヒラギノ角ゴ Pro W3" w:hAnsi="Times" w:cs="Times"/>
      <w:color w:val="000000"/>
      <w:sz w:val="24"/>
      <w:szCs w:val="24"/>
    </w:rPr>
  </w:style>
  <w:style w:type="character" w:customStyle="1" w:styleId="SmallSpacingChar">
    <w:name w:val="Small Spacing Char"/>
    <w:basedOn w:val="NoSpacingChar"/>
    <w:link w:val="SmallSpacing"/>
    <w:uiPriority w:val="99"/>
    <w:locked/>
    <w:rPr>
      <w:rFonts w:ascii="Verdana" w:eastAsia="ヒラギノ角ゴ Pro W3" w:hAnsi="Verdana" w:cs="Verdana"/>
    </w:rPr>
  </w:style>
  <w:style w:type="paragraph" w:styleId="Footer">
    <w:name w:val="footer"/>
    <w:basedOn w:val="Normal"/>
    <w:link w:val="FooterChar"/>
    <w:uiPriority w:val="99"/>
    <w:locked/>
    <w:pPr>
      <w:tabs>
        <w:tab w:val="center" w:pos="4320"/>
        <w:tab w:val="right" w:pos="8640"/>
      </w:tabs>
    </w:pPr>
  </w:style>
  <w:style w:type="character" w:customStyle="1" w:styleId="FooterChar">
    <w:name w:val="Footer Char"/>
    <w:basedOn w:val="DefaultParagraphFont"/>
    <w:link w:val="Footer"/>
    <w:uiPriority w:val="99"/>
    <w:locked/>
    <w:rPr>
      <w:rFonts w:ascii="Calibri" w:hAnsi="Calibri" w:cs="Calibri"/>
      <w:sz w:val="22"/>
      <w:szCs w:val="22"/>
    </w:rPr>
  </w:style>
  <w:style w:type="paragraph" w:customStyle="1" w:styleId="SSHeading2">
    <w:name w:val="SS Heading 2"/>
    <w:basedOn w:val="Normal"/>
    <w:link w:val="SSHeading2Char"/>
    <w:uiPriority w:val="99"/>
    <w:pPr>
      <w:spacing w:before="120" w:after="120"/>
    </w:pPr>
    <w:rPr>
      <w:rFonts w:ascii="Sheffield" w:hAnsi="Sheffield" w:cs="Sheffield"/>
      <w:color w:val="365F91"/>
      <w:sz w:val="36"/>
      <w:szCs w:val="36"/>
    </w:rPr>
  </w:style>
  <w:style w:type="paragraph" w:customStyle="1" w:styleId="SSTip">
    <w:name w:val="SS Tip"/>
    <w:basedOn w:val="SSHeading2"/>
    <w:link w:val="SSTipChar"/>
    <w:uiPriority w:val="99"/>
    <w:rPr>
      <w:color w:val="0F243E"/>
      <w:sz w:val="28"/>
      <w:szCs w:val="28"/>
    </w:rPr>
  </w:style>
  <w:style w:type="character" w:customStyle="1" w:styleId="SSHeading2Char">
    <w:name w:val="SS Heading 2 Char"/>
    <w:basedOn w:val="DefaultParagraphFont"/>
    <w:link w:val="SSHeading2"/>
    <w:uiPriority w:val="99"/>
    <w:locked/>
    <w:rPr>
      <w:rFonts w:ascii="Sheffield" w:eastAsia="ヒラギノ角ゴ Pro W3" w:hAnsi="Sheffield" w:cs="Sheffield"/>
      <w:color w:val="365F91"/>
      <w:sz w:val="24"/>
      <w:szCs w:val="24"/>
    </w:rPr>
  </w:style>
  <w:style w:type="paragraph" w:customStyle="1" w:styleId="SSQuote">
    <w:name w:val="SS Quote"/>
    <w:basedOn w:val="SmallSpacing"/>
    <w:link w:val="SSQuoteChar"/>
    <w:uiPriority w:val="99"/>
    <w:pPr>
      <w:ind w:left="432" w:right="432"/>
      <w:jc w:val="center"/>
    </w:pPr>
    <w:rPr>
      <w:i/>
      <w:iCs/>
      <w:color w:val="365F91"/>
    </w:rPr>
  </w:style>
  <w:style w:type="character" w:customStyle="1" w:styleId="SSTipChar">
    <w:name w:val="SS Tip Char"/>
    <w:basedOn w:val="SSHeading2Char"/>
    <w:link w:val="SSTip"/>
    <w:uiPriority w:val="99"/>
    <w:locked/>
    <w:rPr>
      <w:color w:val="0F243E"/>
    </w:rPr>
  </w:style>
  <w:style w:type="paragraph" w:customStyle="1" w:styleId="SSTipText">
    <w:name w:val="SS Tip Text"/>
    <w:basedOn w:val="Normal"/>
    <w:link w:val="SSTipTextChar"/>
    <w:uiPriority w:val="99"/>
    <w:rPr>
      <w:rFonts w:ascii="Verdana" w:hAnsi="Verdana" w:cs="Verdana"/>
      <w:i/>
      <w:iCs/>
      <w:color w:val="365F91"/>
    </w:rPr>
  </w:style>
  <w:style w:type="character" w:customStyle="1" w:styleId="SSQuoteChar">
    <w:name w:val="SS Quote Char"/>
    <w:basedOn w:val="SmallSpacingChar"/>
    <w:link w:val="SSQuote"/>
    <w:uiPriority w:val="99"/>
    <w:locked/>
    <w:rPr>
      <w:i/>
      <w:iCs/>
      <w:color w:val="365F91"/>
    </w:rPr>
  </w:style>
  <w:style w:type="character" w:customStyle="1" w:styleId="SSTipTextChar">
    <w:name w:val="SS Tip Text Char"/>
    <w:basedOn w:val="DefaultParagraphFont"/>
    <w:link w:val="SSTipText"/>
    <w:uiPriority w:val="99"/>
    <w:locked/>
    <w:rPr>
      <w:rFonts w:ascii="Verdana" w:eastAsia="ヒラギノ角ゴ Pro W3" w:hAnsi="Verdana" w:cs="Verdana"/>
      <w:i/>
      <w:iCs/>
      <w:color w:val="365F91"/>
      <w:sz w:val="22"/>
      <w:szCs w:val="22"/>
    </w:rPr>
  </w:style>
  <w:style w:type="character" w:styleId="CommentReference">
    <w:name w:val="annotation reference"/>
    <w:basedOn w:val="DefaultParagraphFont"/>
    <w:uiPriority w:val="99"/>
    <w:semiHidden/>
    <w:locked/>
    <w:rsid w:val="000172DE"/>
    <w:rPr>
      <w:sz w:val="16"/>
      <w:szCs w:val="16"/>
    </w:rPr>
  </w:style>
  <w:style w:type="paragraph" w:styleId="CommentText">
    <w:name w:val="annotation text"/>
    <w:basedOn w:val="Normal"/>
    <w:link w:val="CommentTextChar"/>
    <w:uiPriority w:val="99"/>
    <w:semiHidden/>
    <w:locked/>
    <w:rsid w:val="000172DE"/>
    <w:rPr>
      <w:sz w:val="20"/>
      <w:szCs w:val="20"/>
    </w:rPr>
  </w:style>
  <w:style w:type="character" w:customStyle="1" w:styleId="CommentTextChar">
    <w:name w:val="Comment Text Char"/>
    <w:basedOn w:val="DefaultParagraphFont"/>
    <w:link w:val="CommentText"/>
    <w:uiPriority w:val="99"/>
    <w:locked/>
    <w:rsid w:val="000172DE"/>
    <w:rPr>
      <w:rFonts w:ascii="Times" w:eastAsia="ヒラギノ角ゴ Pro W3" w:hAnsi="Times" w:cs="Times"/>
      <w:color w:val="000000"/>
    </w:rPr>
  </w:style>
  <w:style w:type="paragraph" w:styleId="CommentSubject">
    <w:name w:val="annotation subject"/>
    <w:basedOn w:val="CommentText"/>
    <w:next w:val="CommentText"/>
    <w:link w:val="CommentSubjectChar"/>
    <w:uiPriority w:val="99"/>
    <w:semiHidden/>
    <w:locked/>
    <w:rsid w:val="000172DE"/>
    <w:rPr>
      <w:b/>
      <w:bCs/>
    </w:rPr>
  </w:style>
  <w:style w:type="character" w:customStyle="1" w:styleId="CommentSubjectChar">
    <w:name w:val="Comment Subject Char"/>
    <w:basedOn w:val="CommentTextChar"/>
    <w:link w:val="CommentSubject"/>
    <w:uiPriority w:val="99"/>
    <w:locked/>
    <w:rsid w:val="000172DE"/>
    <w:rPr>
      <w:b/>
      <w:bCs/>
    </w:rPr>
  </w:style>
  <w:style w:type="paragraph" w:styleId="Revision">
    <w:name w:val="Revision"/>
    <w:hidden/>
    <w:uiPriority w:val="99"/>
    <w:semiHidden/>
    <w:rsid w:val="005A3E75"/>
    <w:pPr>
      <w:spacing w:after="200" w:line="276" w:lineRule="auto"/>
    </w:pPr>
    <w:rPr>
      <w:rFonts w:ascii="Times" w:eastAsia="ヒラギノ角ゴ Pro W3" w:hAnsi="Times" w:cs="Times"/>
      <w:color w:val="000000"/>
      <w:kern w:val="0"/>
      <w:sz w:val="24"/>
      <w:szCs w:val="24"/>
      <w:lang w:eastAsia="en-US"/>
    </w:rPr>
  </w:style>
  <w:style w:type="paragraph" w:customStyle="1" w:styleId="StepBullet">
    <w:name w:val="Step Bullet"/>
    <w:basedOn w:val="Normal"/>
    <w:link w:val="StepBulletChar"/>
    <w:uiPriority w:val="99"/>
    <w:rsid w:val="00706BE1"/>
    <w:pPr>
      <w:tabs>
        <w:tab w:val="num" w:pos="880"/>
      </w:tabs>
      <w:ind w:left="880" w:hanging="340"/>
    </w:pPr>
  </w:style>
  <w:style w:type="character" w:customStyle="1" w:styleId="StepBulletChar">
    <w:name w:val="Step Bullet Char"/>
    <w:basedOn w:val="DefaultParagraphFont"/>
    <w:link w:val="StepBullet"/>
    <w:uiPriority w:val="99"/>
    <w:locked/>
    <w:rsid w:val="00706BE1"/>
    <w:rPr>
      <w:rFonts w:ascii="Segoe" w:eastAsia="Times New Roman" w:hAnsi="Segoe" w:cs="Segoe"/>
      <w:sz w:val="22"/>
      <w:szCs w:val="22"/>
      <w:lang w:eastAsia="ja-JP"/>
    </w:rPr>
  </w:style>
  <w:style w:type="paragraph" w:customStyle="1" w:styleId="IndentedNormal">
    <w:name w:val="Indented Normal"/>
    <w:basedOn w:val="Normal"/>
    <w:link w:val="IndentedNormalChar"/>
    <w:uiPriority w:val="99"/>
    <w:rsid w:val="00706BE1"/>
    <w:pPr>
      <w:ind w:left="900"/>
    </w:pPr>
  </w:style>
  <w:style w:type="character" w:customStyle="1" w:styleId="IndentedNormalChar">
    <w:name w:val="Indented Normal Char"/>
    <w:basedOn w:val="DefaultParagraphFont"/>
    <w:link w:val="IndentedNormal"/>
    <w:uiPriority w:val="99"/>
    <w:locked/>
    <w:rsid w:val="00706BE1"/>
    <w:rPr>
      <w:rFonts w:ascii="Segoe" w:eastAsia="Times New Roman" w:hAnsi="Segoe" w:cs="Segoe"/>
      <w:sz w:val="22"/>
      <w:szCs w:val="22"/>
      <w:lang w:eastAsia="ja-JP"/>
    </w:rPr>
  </w:style>
  <w:style w:type="paragraph" w:styleId="Caption">
    <w:name w:val="caption"/>
    <w:basedOn w:val="Normal"/>
    <w:next w:val="Normal"/>
    <w:uiPriority w:val="99"/>
    <w:qFormat/>
    <w:locked/>
    <w:rsid w:val="00C80989"/>
    <w:pPr>
      <w:spacing w:line="240" w:lineRule="auto"/>
    </w:pPr>
    <w:rPr>
      <w:b/>
      <w:bCs/>
      <w:color w:val="4F81BD"/>
      <w:sz w:val="18"/>
      <w:szCs w:val="18"/>
    </w:rPr>
  </w:style>
  <w:style w:type="character" w:styleId="Strong">
    <w:name w:val="Strong"/>
    <w:basedOn w:val="DefaultParagraphFont"/>
    <w:uiPriority w:val="99"/>
    <w:qFormat/>
    <w:locked/>
    <w:rsid w:val="00C80989"/>
    <w:rPr>
      <w:b/>
      <w:bCs/>
    </w:rPr>
  </w:style>
  <w:style w:type="paragraph" w:styleId="ListParagraph">
    <w:name w:val="List Paragraph"/>
    <w:basedOn w:val="Normal"/>
    <w:uiPriority w:val="99"/>
    <w:qFormat/>
    <w:rsid w:val="00C80989"/>
    <w:pPr>
      <w:ind w:left="720"/>
    </w:pPr>
  </w:style>
  <w:style w:type="paragraph" w:styleId="TOCHeading">
    <w:name w:val="TOC Heading"/>
    <w:basedOn w:val="Heading1"/>
    <w:next w:val="Normal"/>
    <w:uiPriority w:val="99"/>
    <w:qFormat/>
    <w:rsid w:val="00C80989"/>
    <w:pPr>
      <w:outlineLvl w:val="9"/>
    </w:pPr>
  </w:style>
  <w:style w:type="paragraph" w:styleId="Title">
    <w:name w:val="Title"/>
    <w:basedOn w:val="Normal"/>
    <w:next w:val="Normal"/>
    <w:link w:val="TitleChar"/>
    <w:uiPriority w:val="99"/>
    <w:qFormat/>
    <w:rsid w:val="00C80989"/>
    <w:pPr>
      <w:pBdr>
        <w:bottom w:val="single" w:sz="8" w:space="4" w:color="4F81BD"/>
      </w:pBdr>
      <w:spacing w:after="300" w:line="240" w:lineRule="auto"/>
    </w:pPr>
    <w:rPr>
      <w:rFonts w:ascii="Cambria" w:eastAsia="ＭＳ ゴシック" w:hAnsi="Cambria" w:cs="Cambria"/>
      <w:color w:val="17365D"/>
      <w:spacing w:val="5"/>
      <w:kern w:val="28"/>
      <w:sz w:val="52"/>
      <w:szCs w:val="52"/>
    </w:rPr>
  </w:style>
  <w:style w:type="character" w:customStyle="1" w:styleId="TitleChar">
    <w:name w:val="Title Char"/>
    <w:basedOn w:val="DefaultParagraphFont"/>
    <w:link w:val="Title"/>
    <w:uiPriority w:val="99"/>
    <w:locked/>
    <w:rsid w:val="00C80989"/>
    <w:rPr>
      <w:rFonts w:ascii="Cambria" w:eastAsia="ＭＳ ゴシック" w:hAnsi="Cambria" w:cs="Cambria"/>
      <w:color w:val="17365D"/>
      <w:spacing w:val="5"/>
      <w:kern w:val="28"/>
      <w:sz w:val="52"/>
      <w:szCs w:val="52"/>
    </w:rPr>
  </w:style>
  <w:style w:type="paragraph" w:styleId="Subtitle">
    <w:name w:val="Subtitle"/>
    <w:basedOn w:val="Normal"/>
    <w:next w:val="Normal"/>
    <w:link w:val="SubtitleChar"/>
    <w:uiPriority w:val="99"/>
    <w:qFormat/>
    <w:rsid w:val="00C80989"/>
    <w:pPr>
      <w:numPr>
        <w:ilvl w:val="1"/>
      </w:numPr>
    </w:pPr>
    <w:rPr>
      <w:rFonts w:ascii="Cambria" w:eastAsia="ＭＳ ゴシック" w:hAnsi="Cambria" w:cs="Cambria"/>
      <w:i/>
      <w:iCs/>
      <w:color w:val="4F81BD"/>
      <w:spacing w:val="15"/>
      <w:sz w:val="24"/>
      <w:szCs w:val="24"/>
    </w:rPr>
  </w:style>
  <w:style w:type="character" w:customStyle="1" w:styleId="SubtitleChar">
    <w:name w:val="Subtitle Char"/>
    <w:basedOn w:val="DefaultParagraphFont"/>
    <w:link w:val="Subtitle"/>
    <w:uiPriority w:val="99"/>
    <w:locked/>
    <w:rsid w:val="00C80989"/>
    <w:rPr>
      <w:rFonts w:ascii="Cambria" w:eastAsia="ＭＳ ゴシック" w:hAnsi="Cambria" w:cs="Cambria"/>
      <w:i/>
      <w:iCs/>
      <w:color w:val="4F81BD"/>
      <w:spacing w:val="15"/>
      <w:sz w:val="24"/>
      <w:szCs w:val="24"/>
    </w:rPr>
  </w:style>
  <w:style w:type="character" w:styleId="Emphasis">
    <w:name w:val="Emphasis"/>
    <w:basedOn w:val="DefaultParagraphFont"/>
    <w:uiPriority w:val="99"/>
    <w:qFormat/>
    <w:rsid w:val="00C80989"/>
    <w:rPr>
      <w:i/>
      <w:iCs/>
    </w:rPr>
  </w:style>
  <w:style w:type="paragraph" w:styleId="NoSpacing">
    <w:name w:val="No Spacing"/>
    <w:uiPriority w:val="99"/>
    <w:qFormat/>
    <w:rsid w:val="00C80989"/>
    <w:rPr>
      <w:rFonts w:cs="Calibri"/>
      <w:kern w:val="0"/>
      <w:sz w:val="22"/>
      <w:lang w:eastAsia="en-US"/>
    </w:rPr>
  </w:style>
  <w:style w:type="paragraph" w:styleId="Quote">
    <w:name w:val="Quote"/>
    <w:basedOn w:val="Normal"/>
    <w:next w:val="Normal"/>
    <w:link w:val="QuoteChar"/>
    <w:uiPriority w:val="99"/>
    <w:qFormat/>
    <w:rsid w:val="00C80989"/>
    <w:rPr>
      <w:i/>
      <w:iCs/>
      <w:color w:val="000000"/>
    </w:rPr>
  </w:style>
  <w:style w:type="character" w:customStyle="1" w:styleId="QuoteChar">
    <w:name w:val="Quote Char"/>
    <w:basedOn w:val="DefaultParagraphFont"/>
    <w:link w:val="Quote"/>
    <w:uiPriority w:val="99"/>
    <w:locked/>
    <w:rsid w:val="00C80989"/>
    <w:rPr>
      <w:i/>
      <w:iCs/>
      <w:color w:val="000000"/>
    </w:rPr>
  </w:style>
  <w:style w:type="paragraph" w:styleId="IntenseQuote">
    <w:name w:val="Intense Quote"/>
    <w:basedOn w:val="Normal"/>
    <w:next w:val="Normal"/>
    <w:link w:val="IntenseQuoteChar"/>
    <w:uiPriority w:val="99"/>
    <w:qFormat/>
    <w:rsid w:val="00C80989"/>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C80989"/>
    <w:rPr>
      <w:b/>
      <w:bCs/>
      <w:i/>
      <w:iCs/>
      <w:color w:val="4F81BD"/>
    </w:rPr>
  </w:style>
  <w:style w:type="character" w:styleId="SubtleEmphasis">
    <w:name w:val="Subtle Emphasis"/>
    <w:basedOn w:val="DefaultParagraphFont"/>
    <w:uiPriority w:val="99"/>
    <w:qFormat/>
    <w:rsid w:val="00C80989"/>
    <w:rPr>
      <w:i/>
      <w:iCs/>
      <w:color w:val="808080"/>
    </w:rPr>
  </w:style>
  <w:style w:type="character" w:styleId="IntenseEmphasis">
    <w:name w:val="Intense Emphasis"/>
    <w:basedOn w:val="DefaultParagraphFont"/>
    <w:uiPriority w:val="99"/>
    <w:qFormat/>
    <w:rsid w:val="00C80989"/>
    <w:rPr>
      <w:b/>
      <w:bCs/>
      <w:i/>
      <w:iCs/>
      <w:color w:val="4F81BD"/>
    </w:rPr>
  </w:style>
  <w:style w:type="character" w:styleId="SubtleReference">
    <w:name w:val="Subtle Reference"/>
    <w:basedOn w:val="DefaultParagraphFont"/>
    <w:uiPriority w:val="99"/>
    <w:qFormat/>
    <w:rsid w:val="00C80989"/>
    <w:rPr>
      <w:smallCaps/>
      <w:color w:val="auto"/>
      <w:u w:val="single"/>
    </w:rPr>
  </w:style>
  <w:style w:type="character" w:styleId="IntenseReference">
    <w:name w:val="Intense Reference"/>
    <w:basedOn w:val="DefaultParagraphFont"/>
    <w:uiPriority w:val="99"/>
    <w:qFormat/>
    <w:rsid w:val="00C80989"/>
    <w:rPr>
      <w:b/>
      <w:bCs/>
      <w:smallCaps/>
      <w:color w:val="auto"/>
      <w:spacing w:val="5"/>
      <w:u w:val="single"/>
    </w:rPr>
  </w:style>
  <w:style w:type="character" w:styleId="BookTitle">
    <w:name w:val="Book Title"/>
    <w:basedOn w:val="DefaultParagraphFont"/>
    <w:uiPriority w:val="99"/>
    <w:qFormat/>
    <w:rsid w:val="00C80989"/>
    <w:rPr>
      <w:b/>
      <w:bCs/>
      <w:smallCaps/>
      <w:spacing w:val="5"/>
    </w:rPr>
  </w:style>
  <w:style w:type="paragraph" w:styleId="TOC1">
    <w:name w:val="toc 1"/>
    <w:basedOn w:val="Normal"/>
    <w:next w:val="Normal"/>
    <w:autoRedefine/>
    <w:uiPriority w:val="99"/>
    <w:semiHidden/>
    <w:locked/>
    <w:rsid w:val="00B90F98"/>
    <w:pPr>
      <w:spacing w:after="100"/>
    </w:pPr>
  </w:style>
  <w:style w:type="paragraph" w:styleId="TOC2">
    <w:name w:val="toc 2"/>
    <w:basedOn w:val="Normal"/>
    <w:next w:val="Normal"/>
    <w:autoRedefine/>
    <w:uiPriority w:val="99"/>
    <w:semiHidden/>
    <w:locked/>
    <w:rsid w:val="00B90F98"/>
    <w:pPr>
      <w:spacing w:after="100"/>
      <w:ind w:left="220"/>
    </w:pPr>
  </w:style>
  <w:style w:type="character" w:styleId="Hyperlink">
    <w:name w:val="Hyperlink"/>
    <w:basedOn w:val="DefaultParagraphFont"/>
    <w:uiPriority w:val="99"/>
    <w:locked/>
    <w:rsid w:val="00B90F98"/>
    <w:rPr>
      <w:color w:val="0000FF"/>
      <w:u w:val="single"/>
    </w:rPr>
  </w:style>
  <w:style w:type="paragraph" w:styleId="ListBullet">
    <w:name w:val="List Bullet"/>
    <w:basedOn w:val="Normal"/>
    <w:uiPriority w:val="99"/>
    <w:locked/>
    <w:rsid w:val="00AF292C"/>
    <w:pPr>
      <w:numPr>
        <w:numId w:val="18"/>
      </w:numPr>
      <w:tabs>
        <w:tab w:val="num" w:pos="360"/>
      </w:tabs>
      <w:ind w:left="360"/>
    </w:pPr>
  </w:style>
  <w:style w:type="character" w:styleId="FollowedHyperlink">
    <w:name w:val="FollowedHyperlink"/>
    <w:basedOn w:val="DefaultParagraphFont"/>
    <w:uiPriority w:val="99"/>
    <w:locked/>
    <w:rsid w:val="00171F31"/>
    <w:rPr>
      <w:color w:val="800080"/>
      <w:u w:val="single"/>
    </w:rPr>
  </w:style>
  <w:style w:type="table" w:styleId="TableGrid">
    <w:name w:val="Table Grid"/>
    <w:basedOn w:val="TableNormal"/>
    <w:uiPriority w:val="99"/>
    <w:locked/>
    <w:rsid w:val="00DB3FF7"/>
    <w:rPr>
      <w:rFonts w:cs="Calibr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locked/>
    <w:rsid w:val="00A95897"/>
    <w:pPr>
      <w:spacing w:after="0" w:line="240" w:lineRule="auto"/>
    </w:pPr>
    <w:rPr>
      <w:sz w:val="24"/>
      <w:szCs w:val="24"/>
    </w:rPr>
  </w:style>
  <w:style w:type="character" w:customStyle="1" w:styleId="FootnoteTextChar">
    <w:name w:val="Footnote Text Char"/>
    <w:basedOn w:val="DefaultParagraphFont"/>
    <w:link w:val="FootnoteText"/>
    <w:uiPriority w:val="99"/>
    <w:locked/>
    <w:rsid w:val="00A95897"/>
    <w:rPr>
      <w:sz w:val="24"/>
      <w:szCs w:val="24"/>
    </w:rPr>
  </w:style>
  <w:style w:type="character" w:styleId="FootnoteReference">
    <w:name w:val="footnote reference"/>
    <w:basedOn w:val="DefaultParagraphFont"/>
    <w:uiPriority w:val="99"/>
    <w:semiHidden/>
    <w:locked/>
    <w:rsid w:val="00A95897"/>
    <w:rPr>
      <w:vertAlign w:val="superscript"/>
    </w:rPr>
  </w:style>
</w:styles>
</file>

<file path=word/webSettings.xml><?xml version="1.0" encoding="utf-8"?>
<w:webSettings xmlns:r="http://schemas.openxmlformats.org/officeDocument/2006/relationships" xmlns:w="http://schemas.openxmlformats.org/wordprocessingml/2006/main">
  <w:divs>
    <w:div w:id="1146975538">
      <w:marLeft w:val="0"/>
      <w:marRight w:val="0"/>
      <w:marTop w:val="0"/>
      <w:marBottom w:val="0"/>
      <w:divBdr>
        <w:top w:val="none" w:sz="0" w:space="0" w:color="auto"/>
        <w:left w:val="none" w:sz="0" w:space="0" w:color="auto"/>
        <w:bottom w:val="none" w:sz="0" w:space="0" w:color="auto"/>
        <w:right w:val="none" w:sz="0" w:space="0" w:color="auto"/>
      </w:divBdr>
    </w:div>
    <w:div w:id="1146975539">
      <w:marLeft w:val="0"/>
      <w:marRight w:val="0"/>
      <w:marTop w:val="0"/>
      <w:marBottom w:val="0"/>
      <w:divBdr>
        <w:top w:val="none" w:sz="0" w:space="0" w:color="auto"/>
        <w:left w:val="none" w:sz="0" w:space="0" w:color="auto"/>
        <w:bottom w:val="none" w:sz="0" w:space="0" w:color="auto"/>
        <w:right w:val="none" w:sz="0" w:space="0" w:color="auto"/>
      </w:divBdr>
    </w:div>
    <w:div w:id="1146975541">
      <w:marLeft w:val="0"/>
      <w:marRight w:val="0"/>
      <w:marTop w:val="0"/>
      <w:marBottom w:val="0"/>
      <w:divBdr>
        <w:top w:val="none" w:sz="0" w:space="0" w:color="auto"/>
        <w:left w:val="none" w:sz="0" w:space="0" w:color="auto"/>
        <w:bottom w:val="none" w:sz="0" w:space="0" w:color="auto"/>
        <w:right w:val="none" w:sz="0" w:space="0" w:color="auto"/>
      </w:divBdr>
    </w:div>
    <w:div w:id="1146975543">
      <w:marLeft w:val="0"/>
      <w:marRight w:val="0"/>
      <w:marTop w:val="0"/>
      <w:marBottom w:val="0"/>
      <w:divBdr>
        <w:top w:val="none" w:sz="0" w:space="0" w:color="auto"/>
        <w:left w:val="none" w:sz="0" w:space="0" w:color="auto"/>
        <w:bottom w:val="none" w:sz="0" w:space="0" w:color="auto"/>
        <w:right w:val="none" w:sz="0" w:space="0" w:color="auto"/>
      </w:divBdr>
    </w:div>
    <w:div w:id="1146975544">
      <w:marLeft w:val="0"/>
      <w:marRight w:val="0"/>
      <w:marTop w:val="0"/>
      <w:marBottom w:val="0"/>
      <w:divBdr>
        <w:top w:val="none" w:sz="0" w:space="0" w:color="auto"/>
        <w:left w:val="none" w:sz="0" w:space="0" w:color="auto"/>
        <w:bottom w:val="none" w:sz="0" w:space="0" w:color="auto"/>
        <w:right w:val="none" w:sz="0" w:space="0" w:color="auto"/>
      </w:divBdr>
    </w:div>
    <w:div w:id="1146975545">
      <w:marLeft w:val="0"/>
      <w:marRight w:val="0"/>
      <w:marTop w:val="0"/>
      <w:marBottom w:val="0"/>
      <w:divBdr>
        <w:top w:val="none" w:sz="0" w:space="0" w:color="auto"/>
        <w:left w:val="none" w:sz="0" w:space="0" w:color="auto"/>
        <w:bottom w:val="none" w:sz="0" w:space="0" w:color="auto"/>
        <w:right w:val="none" w:sz="0" w:space="0" w:color="auto"/>
      </w:divBdr>
      <w:divsChild>
        <w:div w:id="1146975537">
          <w:marLeft w:val="907"/>
          <w:marRight w:val="0"/>
          <w:marTop w:val="168"/>
          <w:marBottom w:val="0"/>
          <w:divBdr>
            <w:top w:val="none" w:sz="0" w:space="0" w:color="auto"/>
            <w:left w:val="none" w:sz="0" w:space="0" w:color="auto"/>
            <w:bottom w:val="none" w:sz="0" w:space="0" w:color="auto"/>
            <w:right w:val="none" w:sz="0" w:space="0" w:color="auto"/>
          </w:divBdr>
        </w:div>
        <w:div w:id="1146975540">
          <w:marLeft w:val="907"/>
          <w:marRight w:val="0"/>
          <w:marTop w:val="168"/>
          <w:marBottom w:val="0"/>
          <w:divBdr>
            <w:top w:val="none" w:sz="0" w:space="0" w:color="auto"/>
            <w:left w:val="none" w:sz="0" w:space="0" w:color="auto"/>
            <w:bottom w:val="none" w:sz="0" w:space="0" w:color="auto"/>
            <w:right w:val="none" w:sz="0" w:space="0" w:color="auto"/>
          </w:divBdr>
        </w:div>
        <w:div w:id="1146975542">
          <w:marLeft w:val="907"/>
          <w:marRight w:val="0"/>
          <w:marTop w:val="168"/>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47" Type="http://schemas.openxmlformats.org/officeDocument/2006/relationships/font" Target="fonts/font47.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46" Type="http://schemas.openxmlformats.org/officeDocument/2006/relationships/font" Target="fonts/font46.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48" Type="http://schemas.openxmlformats.org/officeDocument/2006/relationships/font" Target="fonts/font48.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42</TotalTime>
  <Pages>17</Pages>
  <Words>2330</Words>
  <Characters>13284</Characters>
  <Application>Microsoft Office Outlook</Application>
  <DocSecurity>0</DocSecurity>
  <Lines>0</Lines>
  <Paragraphs>0</Paragraphs>
  <ScaleCrop>false</ScaleCrop>
  <Company>Scrum.org</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Basics</dc:title>
  <dc:subject>Software Development</dc:subject>
  <dc:creator>Ken Schwaber</dc:creator>
  <cp:keywords>Primer Guide Basics Scrum</cp:keywords>
  <dc:description/>
  <cp:lastModifiedBy>Masanori KADO</cp:lastModifiedBy>
  <cp:revision>4</cp:revision>
  <cp:lastPrinted>2011-07-20T12:20:00Z</cp:lastPrinted>
  <dcterms:created xsi:type="dcterms:W3CDTF">2011-08-03T15:21:00Z</dcterms:created>
  <dcterms:modified xsi:type="dcterms:W3CDTF">2011-08-03T16:02:00Z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
    <vt:lpwstr>Alex Armstrong</vt:lpwstr>
  </property>
</Properties>
</file>